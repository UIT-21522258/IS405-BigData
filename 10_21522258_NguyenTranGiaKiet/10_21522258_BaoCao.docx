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82E628" w14:textId="6B9736AF" w:rsidR="003C05E0" w:rsidRPr="00E44117" w:rsidRDefault="003171FF" w:rsidP="00702DA3">
      <w:pPr>
        <w:pStyle w:val="BodyText"/>
        <w:jc w:val="center"/>
        <w:rPr>
          <w:sz w:val="20"/>
          <w:szCs w:val="20"/>
          <w:lang w:val="vi-VN"/>
        </w:rPr>
      </w:pPr>
      <w:r w:rsidRPr="00E44117">
        <w:rPr>
          <w:noProof/>
          <w:lang w:val="vi-VN"/>
        </w:rPr>
        <w:drawing>
          <wp:anchor distT="0" distB="0" distL="114300" distR="114300" simplePos="0" relativeHeight="251658243" behindDoc="1" locked="0" layoutInCell="1" allowOverlap="1" wp14:anchorId="7F35657C" wp14:editId="45666B44">
            <wp:simplePos x="0" y="0"/>
            <wp:positionH relativeFrom="column">
              <wp:posOffset>-551800</wp:posOffset>
            </wp:positionH>
            <wp:positionV relativeFrom="paragraph">
              <wp:posOffset>-779780</wp:posOffset>
            </wp:positionV>
            <wp:extent cx="6508721" cy="10105932"/>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21" cy="10105932"/>
                    </a:xfrm>
                    <a:prstGeom prst="rect">
                      <a:avLst/>
                    </a:prstGeom>
                    <a:noFill/>
                  </pic:spPr>
                </pic:pic>
              </a:graphicData>
            </a:graphic>
            <wp14:sizeRelH relativeFrom="page">
              <wp14:pctWidth>0</wp14:pctWidth>
            </wp14:sizeRelH>
            <wp14:sizeRelV relativeFrom="page">
              <wp14:pctHeight>0</wp14:pctHeight>
            </wp14:sizeRelV>
          </wp:anchor>
        </w:drawing>
      </w:r>
      <w:r w:rsidR="003C05E0" w:rsidRPr="00E44117">
        <w:rPr>
          <w:b/>
          <w:bCs/>
          <w:sz w:val="32"/>
          <w:szCs w:val="32"/>
          <w:lang w:val="vi-VN"/>
        </w:rPr>
        <w:t>ĐẠI</w:t>
      </w:r>
      <w:r w:rsidR="003C05E0" w:rsidRPr="00E44117">
        <w:rPr>
          <w:b/>
          <w:sz w:val="32"/>
          <w:szCs w:val="32"/>
          <w:lang w:val="vi-VN"/>
        </w:rPr>
        <w:t xml:space="preserve"> HỌC QUỐC GIA THÀNH PHỐ HỒ CHÍ MINH TRƯỜNG ĐẠI HỌC CÔNG NGHỆ THÔNG TIN</w:t>
      </w:r>
    </w:p>
    <w:p w14:paraId="15C43479" w14:textId="2319B576" w:rsidR="003C05E0" w:rsidRPr="00E44117" w:rsidRDefault="000E3847" w:rsidP="00702DA3">
      <w:pPr>
        <w:pStyle w:val="BodyText"/>
        <w:rPr>
          <w:b/>
          <w:sz w:val="34"/>
          <w:lang w:val="vi-VN"/>
        </w:rPr>
      </w:pPr>
      <w:bookmarkStart w:id="0" w:name="_Hlk154776168"/>
      <w:bookmarkEnd w:id="0"/>
      <w:r w:rsidRPr="00E44117">
        <w:rPr>
          <w:b/>
          <w:noProof/>
          <w:sz w:val="34"/>
          <w:lang w:val="vi-VN"/>
        </w:rPr>
        <w:drawing>
          <wp:anchor distT="0" distB="0" distL="114300" distR="114300" simplePos="0" relativeHeight="251703296" behindDoc="1" locked="0" layoutInCell="1" allowOverlap="1" wp14:anchorId="6E27B68B" wp14:editId="4D738BB7">
            <wp:simplePos x="0" y="0"/>
            <wp:positionH relativeFrom="column">
              <wp:posOffset>1711325</wp:posOffset>
            </wp:positionH>
            <wp:positionV relativeFrom="paragraph">
              <wp:posOffset>57150</wp:posOffset>
            </wp:positionV>
            <wp:extent cx="2299970" cy="1905000"/>
            <wp:effectExtent l="0" t="0" r="0" b="0"/>
            <wp:wrapNone/>
            <wp:docPr id="997258579" name="Picture 997258579"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9970" cy="1905000"/>
                    </a:xfrm>
                    <a:prstGeom prst="rect">
                      <a:avLst/>
                    </a:prstGeom>
                    <a:noFill/>
                  </pic:spPr>
                </pic:pic>
              </a:graphicData>
            </a:graphic>
            <wp14:sizeRelH relativeFrom="page">
              <wp14:pctWidth>0</wp14:pctWidth>
            </wp14:sizeRelH>
            <wp14:sizeRelV relativeFrom="page">
              <wp14:pctHeight>0</wp14:pctHeight>
            </wp14:sizeRelV>
          </wp:anchor>
        </w:drawing>
      </w:r>
      <w:r w:rsidR="00700321" w:rsidRPr="00E44117">
        <w:rPr>
          <w:b/>
          <w:noProof/>
          <w:sz w:val="34"/>
          <w:lang w:val="vi-VN"/>
        </w:rPr>
        <w:drawing>
          <wp:anchor distT="0" distB="0" distL="114300" distR="114300" simplePos="0" relativeHeight="251617280" behindDoc="1" locked="0" layoutInCell="1" allowOverlap="1" wp14:anchorId="1D11A1C8" wp14:editId="70C47545">
            <wp:simplePos x="0" y="0"/>
            <wp:positionH relativeFrom="margin">
              <wp:align>center</wp:align>
            </wp:positionH>
            <wp:positionV relativeFrom="paragraph">
              <wp:posOffset>152400</wp:posOffset>
            </wp:positionV>
            <wp:extent cx="2299970" cy="1905000"/>
            <wp:effectExtent l="0" t="0" r="5080" b="0"/>
            <wp:wrapNone/>
            <wp:docPr id="235999489" name="Picture 235999489"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9970" cy="1905000"/>
                    </a:xfrm>
                    <a:prstGeom prst="rect">
                      <a:avLst/>
                    </a:prstGeom>
                    <a:noFill/>
                  </pic:spPr>
                </pic:pic>
              </a:graphicData>
            </a:graphic>
            <wp14:sizeRelH relativeFrom="page">
              <wp14:pctWidth>0</wp14:pctWidth>
            </wp14:sizeRelH>
            <wp14:sizeRelV relativeFrom="page">
              <wp14:pctHeight>0</wp14:pctHeight>
            </wp14:sizeRelV>
          </wp:anchor>
        </w:drawing>
      </w:r>
      <w:r w:rsidR="003C05E0" w:rsidRPr="00E44117">
        <w:rPr>
          <w:b/>
          <w:noProof/>
          <w:sz w:val="34"/>
          <w:lang w:val="vi-VN"/>
        </w:rPr>
        <w:drawing>
          <wp:anchor distT="0" distB="0" distL="114300" distR="114300" simplePos="0" relativeHeight="251614208" behindDoc="1" locked="0" layoutInCell="1" allowOverlap="1" wp14:anchorId="22C34A09" wp14:editId="38FC0D9E">
            <wp:simplePos x="0" y="0"/>
            <wp:positionH relativeFrom="column">
              <wp:posOffset>1706880</wp:posOffset>
            </wp:positionH>
            <wp:positionV relativeFrom="paragraph">
              <wp:posOffset>200660</wp:posOffset>
            </wp:positionV>
            <wp:extent cx="2299970" cy="1905000"/>
            <wp:effectExtent l="0" t="0" r="0" b="0"/>
            <wp:wrapNone/>
            <wp:docPr id="5" name="Picture 5"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9970" cy="1905000"/>
                    </a:xfrm>
                    <a:prstGeom prst="rect">
                      <a:avLst/>
                    </a:prstGeom>
                    <a:noFill/>
                  </pic:spPr>
                </pic:pic>
              </a:graphicData>
            </a:graphic>
            <wp14:sizeRelH relativeFrom="page">
              <wp14:pctWidth>0</wp14:pctWidth>
            </wp14:sizeRelH>
            <wp14:sizeRelV relativeFrom="page">
              <wp14:pctHeight>0</wp14:pctHeight>
            </wp14:sizeRelV>
          </wp:anchor>
        </w:drawing>
      </w:r>
    </w:p>
    <w:p w14:paraId="231DB251" w14:textId="77777777" w:rsidR="003C05E0" w:rsidRPr="00E44117" w:rsidRDefault="003C05E0" w:rsidP="00702DA3">
      <w:pPr>
        <w:pStyle w:val="BodyText"/>
        <w:rPr>
          <w:b/>
          <w:sz w:val="34"/>
          <w:lang w:val="vi-VN"/>
        </w:rPr>
      </w:pPr>
    </w:p>
    <w:p w14:paraId="454EA0C9" w14:textId="77777777" w:rsidR="003C05E0" w:rsidRPr="00E44117" w:rsidRDefault="003C05E0" w:rsidP="00702DA3">
      <w:pPr>
        <w:pStyle w:val="BodyText"/>
        <w:rPr>
          <w:b/>
          <w:sz w:val="34"/>
          <w:lang w:val="vi-VN"/>
        </w:rPr>
      </w:pPr>
    </w:p>
    <w:p w14:paraId="747B088F" w14:textId="77777777" w:rsidR="003C05E0" w:rsidRPr="00E44117" w:rsidRDefault="003C05E0" w:rsidP="00702DA3">
      <w:pPr>
        <w:pStyle w:val="BodyText"/>
        <w:rPr>
          <w:b/>
          <w:sz w:val="34"/>
          <w:lang w:val="vi-VN"/>
        </w:rPr>
      </w:pPr>
    </w:p>
    <w:p w14:paraId="2F044DB0" w14:textId="77777777" w:rsidR="003C05E0" w:rsidRPr="00E44117" w:rsidRDefault="003C05E0" w:rsidP="00702DA3">
      <w:pPr>
        <w:pStyle w:val="BodyText"/>
        <w:rPr>
          <w:b/>
          <w:sz w:val="34"/>
          <w:lang w:val="vi-VN"/>
        </w:rPr>
      </w:pPr>
    </w:p>
    <w:p w14:paraId="5325169A" w14:textId="77777777" w:rsidR="003C05E0" w:rsidRPr="00E44117" w:rsidRDefault="003C05E0" w:rsidP="00702DA3">
      <w:pPr>
        <w:pStyle w:val="BodyText"/>
        <w:spacing w:before="2"/>
        <w:rPr>
          <w:b/>
          <w:sz w:val="38"/>
          <w:lang w:val="vi-VN"/>
        </w:rPr>
      </w:pPr>
    </w:p>
    <w:p w14:paraId="50E0FE97" w14:textId="516C4DF0" w:rsidR="003C05E0" w:rsidRPr="00E44117" w:rsidRDefault="003C05E0" w:rsidP="00702DA3">
      <w:pPr>
        <w:jc w:val="center"/>
        <w:rPr>
          <w:b/>
          <w:sz w:val="33"/>
          <w:szCs w:val="33"/>
          <w:lang w:val="vi-VN"/>
        </w:rPr>
      </w:pPr>
      <w:r w:rsidRPr="00E44117">
        <w:rPr>
          <w:b/>
          <w:sz w:val="33"/>
          <w:szCs w:val="33"/>
          <w:lang w:val="vi-VN"/>
        </w:rPr>
        <w:t xml:space="preserve">BÁO CÁO </w:t>
      </w:r>
      <w:r w:rsidR="003529DE" w:rsidRPr="00E44117">
        <w:rPr>
          <w:b/>
          <w:sz w:val="33"/>
          <w:szCs w:val="33"/>
          <w:lang w:val="vi-VN"/>
        </w:rPr>
        <w:t>TIỂU LUẬN</w:t>
      </w:r>
    </w:p>
    <w:p w14:paraId="6293CF3B" w14:textId="1A0D2F5E" w:rsidR="003C05E0" w:rsidRPr="00E44117" w:rsidRDefault="007C46D7" w:rsidP="00702DA3">
      <w:pPr>
        <w:pStyle w:val="Title"/>
        <w:tabs>
          <w:tab w:val="left" w:pos="7088"/>
        </w:tabs>
        <w:ind w:left="0" w:right="-29"/>
        <w:rPr>
          <w:lang w:val="vi-VN"/>
        </w:rPr>
      </w:pPr>
      <w:r w:rsidRPr="00E44117">
        <w:rPr>
          <w:lang w:val="vi-VN"/>
        </w:rPr>
        <w:t>DỮ LIỆU LỚN</w:t>
      </w:r>
    </w:p>
    <w:p w14:paraId="5C25D669" w14:textId="028DCC1B" w:rsidR="003C05E0" w:rsidRPr="00E44117" w:rsidRDefault="003C05E0" w:rsidP="00702DA3">
      <w:pPr>
        <w:pStyle w:val="Title"/>
        <w:tabs>
          <w:tab w:val="left" w:pos="6946"/>
        </w:tabs>
        <w:spacing w:before="309"/>
        <w:ind w:left="0" w:right="-29"/>
        <w:rPr>
          <w:lang w:val="vi-VN"/>
        </w:rPr>
      </w:pPr>
      <w:r w:rsidRPr="00E44117">
        <w:rPr>
          <w:lang w:val="vi-VN"/>
        </w:rPr>
        <w:t xml:space="preserve">Đề tài: </w:t>
      </w:r>
    </w:p>
    <w:p w14:paraId="05ACF9F0" w14:textId="6BE44FD5" w:rsidR="00A61422" w:rsidRPr="00A61422" w:rsidRDefault="001F441C" w:rsidP="00702DA3">
      <w:pPr>
        <w:pStyle w:val="Title"/>
        <w:tabs>
          <w:tab w:val="left" w:pos="6946"/>
        </w:tabs>
        <w:spacing w:before="309"/>
        <w:ind w:left="0" w:right="-29"/>
        <w:rPr>
          <w:lang w:val="en-US"/>
        </w:rPr>
      </w:pPr>
      <w:bookmarkStart w:id="1" w:name="_Toc136213371"/>
      <w:r w:rsidRPr="001F441C">
        <w:t>Phân tích dữ liệu sản phẩm bộ nhớ trên Amazon bằng thuật toán phân cụm</w:t>
      </w:r>
    </w:p>
    <w:p w14:paraId="1B6F4E8A" w14:textId="7A9343FE" w:rsidR="00A66999" w:rsidRPr="00182697" w:rsidRDefault="00A66999" w:rsidP="00702DA3">
      <w:pPr>
        <w:jc w:val="center"/>
        <w:rPr>
          <w:b/>
          <w:sz w:val="32"/>
          <w:lang w:val="vi-VN"/>
        </w:rPr>
      </w:pPr>
      <w:r w:rsidRPr="00E44117">
        <w:rPr>
          <w:b/>
          <w:sz w:val="32"/>
          <w:lang w:val="vi-VN"/>
        </w:rPr>
        <w:t>Giảng viên hướng dẫn:</w:t>
      </w:r>
      <w:bookmarkEnd w:id="1"/>
    </w:p>
    <w:p w14:paraId="329F739B" w14:textId="71D74316" w:rsidR="003C05E0" w:rsidRPr="00182697" w:rsidRDefault="00A66999" w:rsidP="00702DA3">
      <w:pPr>
        <w:pStyle w:val="BodyText"/>
        <w:tabs>
          <w:tab w:val="left" w:pos="7088"/>
        </w:tabs>
        <w:ind w:right="-29"/>
        <w:jc w:val="center"/>
        <w:rPr>
          <w:lang w:val="vi-VN"/>
        </w:rPr>
      </w:pPr>
      <w:r w:rsidRPr="00E44117">
        <w:rPr>
          <w:lang w:val="vi-VN"/>
        </w:rPr>
        <w:t>Th</w:t>
      </w:r>
      <w:r w:rsidR="007431F4">
        <w:rPr>
          <w:lang w:val="en-US"/>
        </w:rPr>
        <w:t>S</w:t>
      </w:r>
      <w:r w:rsidRPr="00E44117">
        <w:rPr>
          <w:lang w:val="vi-VN"/>
        </w:rPr>
        <w:t>. Nguyễn Hồ Duy Tr</w:t>
      </w:r>
      <w:r w:rsidR="003529DE" w:rsidRPr="00E44117">
        <w:rPr>
          <w:lang w:val="vi-VN"/>
        </w:rPr>
        <w:t>í</w:t>
      </w:r>
    </w:p>
    <w:p w14:paraId="13051799" w14:textId="427C945B" w:rsidR="003C05E0" w:rsidRPr="00182697" w:rsidRDefault="003C05E0" w:rsidP="00702DA3">
      <w:pPr>
        <w:jc w:val="center"/>
        <w:rPr>
          <w:b/>
          <w:sz w:val="32"/>
          <w:lang w:val="vi-VN"/>
        </w:rPr>
      </w:pPr>
      <w:bookmarkStart w:id="2" w:name="_Toc136213372"/>
      <w:r w:rsidRPr="00E44117">
        <w:rPr>
          <w:b/>
          <w:sz w:val="32"/>
          <w:lang w:val="vi-VN"/>
        </w:rPr>
        <w:t>Sinh viên thực hiện:</w:t>
      </w:r>
      <w:bookmarkEnd w:id="2"/>
    </w:p>
    <w:p w14:paraId="7CE55EF5" w14:textId="77777777" w:rsidR="00454E13" w:rsidRDefault="00454E13" w:rsidP="00702DA3">
      <w:pPr>
        <w:pStyle w:val="BodyText"/>
        <w:tabs>
          <w:tab w:val="left" w:pos="7088"/>
        </w:tabs>
        <w:ind w:right="-29"/>
        <w:jc w:val="center"/>
        <w:rPr>
          <w:lang w:val="en-US"/>
        </w:rPr>
      </w:pPr>
      <w:r w:rsidRPr="00151D7C">
        <w:t>Nguyễn Hoàng Đăng Khoa – 21520999</w:t>
      </w:r>
    </w:p>
    <w:p w14:paraId="0678E142" w14:textId="77777777" w:rsidR="00454E13" w:rsidRPr="00151D7C" w:rsidRDefault="00454E13" w:rsidP="00702DA3">
      <w:pPr>
        <w:pStyle w:val="BodyText"/>
        <w:tabs>
          <w:tab w:val="left" w:pos="7088"/>
        </w:tabs>
        <w:ind w:right="-29"/>
        <w:jc w:val="center"/>
        <w:rPr>
          <w:lang w:val="en-US"/>
        </w:rPr>
      </w:pPr>
      <w:r w:rsidRPr="00151D7C">
        <w:t>Cù Ngọc Hoàng - 21522086</w:t>
      </w:r>
    </w:p>
    <w:p w14:paraId="666652A7" w14:textId="77777777" w:rsidR="00454E13" w:rsidRPr="00151D7C" w:rsidRDefault="00454E13" w:rsidP="00702DA3">
      <w:pPr>
        <w:pStyle w:val="BodyText"/>
        <w:tabs>
          <w:tab w:val="left" w:pos="7088"/>
        </w:tabs>
        <w:ind w:right="-29"/>
        <w:jc w:val="center"/>
        <w:rPr>
          <w:lang w:val="en-US"/>
        </w:rPr>
      </w:pPr>
      <w:r w:rsidRPr="00151D7C">
        <w:t>Nguyễn Trần Gia Kiệt - 21522258</w:t>
      </w:r>
    </w:p>
    <w:p w14:paraId="7E7DBAEA" w14:textId="77777777" w:rsidR="00454E13" w:rsidRPr="00151D7C" w:rsidRDefault="00454E13" w:rsidP="00702DA3">
      <w:pPr>
        <w:pStyle w:val="BodyText"/>
        <w:tabs>
          <w:tab w:val="left" w:pos="7088"/>
        </w:tabs>
        <w:ind w:right="-29"/>
        <w:jc w:val="center"/>
        <w:rPr>
          <w:lang w:val="en-US"/>
        </w:rPr>
      </w:pPr>
      <w:r w:rsidRPr="00151D7C">
        <w:t>Bùi Đình Triệu - 21521576</w:t>
      </w:r>
    </w:p>
    <w:p w14:paraId="12DA0498" w14:textId="009CB852" w:rsidR="006A52DD" w:rsidRPr="00E44117" w:rsidRDefault="00E85F77" w:rsidP="00702DA3">
      <w:pPr>
        <w:ind w:left="3969"/>
        <w:rPr>
          <w:i/>
          <w:lang w:val="vi-VN"/>
        </w:rPr>
        <w:sectPr w:rsidR="006A52DD" w:rsidRPr="00E44117" w:rsidSect="003E505F">
          <w:pgSz w:w="11907" w:h="16840" w:code="9"/>
          <w:pgMar w:top="1701" w:right="1134" w:bottom="1985" w:left="1985" w:header="720" w:footer="720" w:gutter="0"/>
          <w:cols w:space="720"/>
        </w:sectPr>
      </w:pPr>
      <w:r w:rsidRPr="00E44117">
        <w:rPr>
          <w:i/>
          <w:lang w:val="vi-VN"/>
        </w:rPr>
        <w:t>Thành phố Hồ Chí Minh, tháng</w:t>
      </w:r>
      <w:r w:rsidR="00631DDD">
        <w:rPr>
          <w:i/>
          <w:lang w:val="en-US"/>
        </w:rPr>
        <w:t xml:space="preserve"> </w:t>
      </w:r>
      <w:r w:rsidR="00D71081">
        <w:rPr>
          <w:i/>
          <w:lang w:val="en-US"/>
        </w:rPr>
        <w:t>12</w:t>
      </w:r>
      <w:r w:rsidR="003C05E0" w:rsidRPr="00E44117">
        <w:rPr>
          <w:i/>
          <w:lang w:val="vi-VN"/>
        </w:rPr>
        <w:t xml:space="preserve"> năm 202</w:t>
      </w:r>
      <w:r w:rsidR="00733F24" w:rsidRPr="00E44117">
        <w:rPr>
          <w:i/>
          <w:lang w:val="vi-VN"/>
        </w:rPr>
        <w:t>4</w:t>
      </w:r>
    </w:p>
    <w:p w14:paraId="50EF0758" w14:textId="77777777" w:rsidR="0048259C" w:rsidRPr="00E44117" w:rsidRDefault="0048259C" w:rsidP="00702DA3">
      <w:pPr>
        <w:pStyle w:val="BodyText"/>
        <w:jc w:val="center"/>
        <w:rPr>
          <w:sz w:val="20"/>
          <w:lang w:val="vi-VN"/>
        </w:rPr>
      </w:pPr>
      <w:r w:rsidRPr="00E44117">
        <w:rPr>
          <w:noProof/>
          <w:lang w:val="vi-VN"/>
        </w:rPr>
        <w:lastRenderedPageBreak/>
        <w:drawing>
          <wp:anchor distT="0" distB="0" distL="114300" distR="114300" simplePos="0" relativeHeight="251615232" behindDoc="1" locked="0" layoutInCell="1" allowOverlap="1" wp14:anchorId="38A331C7" wp14:editId="67B96ECA">
            <wp:simplePos x="0" y="0"/>
            <wp:positionH relativeFrom="column">
              <wp:posOffset>-509848</wp:posOffset>
            </wp:positionH>
            <wp:positionV relativeFrom="paragraph">
              <wp:posOffset>-779884</wp:posOffset>
            </wp:positionV>
            <wp:extent cx="6508721" cy="10105932"/>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29894" cy="10138807"/>
                    </a:xfrm>
                    <a:prstGeom prst="rect">
                      <a:avLst/>
                    </a:prstGeom>
                    <a:noFill/>
                  </pic:spPr>
                </pic:pic>
              </a:graphicData>
            </a:graphic>
            <wp14:sizeRelH relativeFrom="page">
              <wp14:pctWidth>0</wp14:pctWidth>
            </wp14:sizeRelH>
            <wp14:sizeRelV relativeFrom="page">
              <wp14:pctHeight>0</wp14:pctHeight>
            </wp14:sizeRelV>
          </wp:anchor>
        </w:drawing>
      </w:r>
      <w:r w:rsidRPr="00E44117">
        <w:rPr>
          <w:b/>
          <w:sz w:val="32"/>
          <w:lang w:val="vi-VN"/>
        </w:rPr>
        <w:t>ĐẠI HỌC QUỐC GIA THÀNH PHỐ HỒ CHÍ MINH TRƯỜNG ĐẠI HỌC CÔNG NGHỆ THÔNG TIN</w:t>
      </w:r>
    </w:p>
    <w:p w14:paraId="7CF9A9C9" w14:textId="77777777" w:rsidR="0048259C" w:rsidRPr="00E44117" w:rsidRDefault="0048259C" w:rsidP="00702DA3">
      <w:pPr>
        <w:pStyle w:val="BodyText"/>
        <w:rPr>
          <w:b/>
          <w:sz w:val="34"/>
          <w:lang w:val="vi-VN"/>
        </w:rPr>
      </w:pPr>
      <w:r w:rsidRPr="00E44117">
        <w:rPr>
          <w:b/>
          <w:noProof/>
          <w:sz w:val="34"/>
          <w:lang w:val="vi-VN"/>
        </w:rPr>
        <w:drawing>
          <wp:anchor distT="0" distB="0" distL="114300" distR="114300" simplePos="0" relativeHeight="251616256" behindDoc="1" locked="0" layoutInCell="1" allowOverlap="1" wp14:anchorId="4FDC30DF" wp14:editId="4D4BADA8">
            <wp:simplePos x="0" y="0"/>
            <wp:positionH relativeFrom="column">
              <wp:posOffset>1706880</wp:posOffset>
            </wp:positionH>
            <wp:positionV relativeFrom="paragraph">
              <wp:posOffset>200660</wp:posOffset>
            </wp:positionV>
            <wp:extent cx="2299970" cy="1905000"/>
            <wp:effectExtent l="0" t="0" r="0" b="0"/>
            <wp:wrapNone/>
            <wp:docPr id="2" name="Picture 2"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9970" cy="1905000"/>
                    </a:xfrm>
                    <a:prstGeom prst="rect">
                      <a:avLst/>
                    </a:prstGeom>
                    <a:noFill/>
                  </pic:spPr>
                </pic:pic>
              </a:graphicData>
            </a:graphic>
            <wp14:sizeRelH relativeFrom="page">
              <wp14:pctWidth>0</wp14:pctWidth>
            </wp14:sizeRelH>
            <wp14:sizeRelV relativeFrom="page">
              <wp14:pctHeight>0</wp14:pctHeight>
            </wp14:sizeRelV>
          </wp:anchor>
        </w:drawing>
      </w:r>
    </w:p>
    <w:p w14:paraId="10F376AA" w14:textId="77777777" w:rsidR="0048259C" w:rsidRPr="00E44117" w:rsidRDefault="0048259C" w:rsidP="00702DA3">
      <w:pPr>
        <w:pStyle w:val="BodyText"/>
        <w:rPr>
          <w:b/>
          <w:sz w:val="34"/>
          <w:lang w:val="vi-VN"/>
        </w:rPr>
      </w:pPr>
    </w:p>
    <w:p w14:paraId="671C07EF" w14:textId="77777777" w:rsidR="0048259C" w:rsidRPr="00E44117" w:rsidRDefault="0048259C" w:rsidP="00702DA3">
      <w:pPr>
        <w:pStyle w:val="BodyText"/>
        <w:rPr>
          <w:b/>
          <w:sz w:val="34"/>
          <w:lang w:val="vi-VN"/>
        </w:rPr>
      </w:pPr>
    </w:p>
    <w:p w14:paraId="39695429" w14:textId="77777777" w:rsidR="0048259C" w:rsidRPr="00E44117" w:rsidRDefault="0048259C" w:rsidP="00702DA3">
      <w:pPr>
        <w:pStyle w:val="BodyText"/>
        <w:rPr>
          <w:b/>
          <w:sz w:val="34"/>
          <w:lang w:val="vi-VN"/>
        </w:rPr>
      </w:pPr>
    </w:p>
    <w:p w14:paraId="18CE77CC" w14:textId="77777777" w:rsidR="0048259C" w:rsidRPr="00E44117" w:rsidRDefault="0048259C" w:rsidP="00702DA3">
      <w:pPr>
        <w:pStyle w:val="BodyText"/>
        <w:rPr>
          <w:b/>
          <w:sz w:val="34"/>
          <w:lang w:val="vi-VN"/>
        </w:rPr>
      </w:pPr>
    </w:p>
    <w:p w14:paraId="43D68ADA" w14:textId="77777777" w:rsidR="0048259C" w:rsidRPr="00E44117" w:rsidRDefault="0048259C" w:rsidP="00702DA3">
      <w:pPr>
        <w:pStyle w:val="BodyText"/>
        <w:spacing w:before="2"/>
        <w:rPr>
          <w:b/>
          <w:sz w:val="38"/>
          <w:lang w:val="vi-VN"/>
        </w:rPr>
      </w:pPr>
    </w:p>
    <w:p w14:paraId="18999A73" w14:textId="5103E385" w:rsidR="0048259C" w:rsidRPr="00E44117" w:rsidRDefault="0048259C" w:rsidP="00702DA3">
      <w:pPr>
        <w:jc w:val="center"/>
        <w:rPr>
          <w:b/>
          <w:sz w:val="33"/>
          <w:szCs w:val="33"/>
          <w:lang w:val="vi-VN"/>
        </w:rPr>
      </w:pPr>
      <w:r w:rsidRPr="00E44117">
        <w:rPr>
          <w:b/>
          <w:sz w:val="33"/>
          <w:szCs w:val="33"/>
          <w:lang w:val="vi-VN"/>
        </w:rPr>
        <w:t xml:space="preserve">BÁO CÁO </w:t>
      </w:r>
      <w:r w:rsidR="003529DE" w:rsidRPr="00E44117">
        <w:rPr>
          <w:b/>
          <w:sz w:val="33"/>
          <w:szCs w:val="33"/>
          <w:lang w:val="vi-VN"/>
        </w:rPr>
        <w:t>TIỂU LUẬN</w:t>
      </w:r>
    </w:p>
    <w:p w14:paraId="57C6EBAB" w14:textId="7F73D92A" w:rsidR="0048259C" w:rsidRPr="00E44117" w:rsidRDefault="007C46D7" w:rsidP="00702DA3">
      <w:pPr>
        <w:pStyle w:val="Title"/>
        <w:tabs>
          <w:tab w:val="left" w:pos="7088"/>
        </w:tabs>
        <w:ind w:left="0" w:right="-29"/>
        <w:rPr>
          <w:lang w:val="vi-VN"/>
        </w:rPr>
      </w:pPr>
      <w:r w:rsidRPr="00E44117">
        <w:rPr>
          <w:lang w:val="vi-VN"/>
        </w:rPr>
        <w:t>DỮ LIỆU LỚN</w:t>
      </w:r>
    </w:p>
    <w:p w14:paraId="70F73561" w14:textId="77777777" w:rsidR="00182697" w:rsidRDefault="0048259C" w:rsidP="00702DA3">
      <w:pPr>
        <w:pStyle w:val="Title"/>
        <w:tabs>
          <w:tab w:val="left" w:pos="6946"/>
        </w:tabs>
        <w:spacing w:before="309"/>
        <w:ind w:left="0" w:right="-29"/>
        <w:rPr>
          <w:lang w:val="vi-VN"/>
        </w:rPr>
      </w:pPr>
      <w:r w:rsidRPr="00E44117">
        <w:rPr>
          <w:lang w:val="vi-VN"/>
        </w:rPr>
        <w:t xml:space="preserve">Đề tài: </w:t>
      </w:r>
    </w:p>
    <w:p w14:paraId="054BDA50" w14:textId="5BB95BF9" w:rsidR="0048259C" w:rsidRPr="001F441C" w:rsidRDefault="001F441C" w:rsidP="00702DA3">
      <w:pPr>
        <w:pStyle w:val="Title"/>
        <w:tabs>
          <w:tab w:val="left" w:pos="6946"/>
        </w:tabs>
        <w:spacing w:before="309"/>
        <w:ind w:left="0" w:right="-29"/>
        <w:rPr>
          <w:lang w:val="en-US"/>
        </w:rPr>
      </w:pPr>
      <w:r w:rsidRPr="001F441C">
        <w:t>Phân tích dữ liệu sản phẩm bộ nhớ trên Amazon bằng thuật toán phân cụm</w:t>
      </w:r>
    </w:p>
    <w:p w14:paraId="6C0CF60D" w14:textId="6E2FD673" w:rsidR="0048259C" w:rsidRPr="00FC50C7" w:rsidRDefault="0048259C" w:rsidP="00702DA3">
      <w:pPr>
        <w:jc w:val="center"/>
        <w:rPr>
          <w:b/>
          <w:sz w:val="32"/>
          <w:lang w:val="vi-VN"/>
        </w:rPr>
      </w:pPr>
      <w:r w:rsidRPr="00E44117">
        <w:rPr>
          <w:b/>
          <w:sz w:val="32"/>
          <w:lang w:val="vi-VN"/>
        </w:rPr>
        <w:t>Giảng viên hướng dẫn:</w:t>
      </w:r>
    </w:p>
    <w:p w14:paraId="48484C0E" w14:textId="26EDA50C" w:rsidR="0048259C" w:rsidRPr="00FC50C7" w:rsidRDefault="00BF0B4B" w:rsidP="00702DA3">
      <w:pPr>
        <w:pStyle w:val="BodyText"/>
        <w:tabs>
          <w:tab w:val="left" w:pos="7088"/>
        </w:tabs>
        <w:ind w:right="-29"/>
        <w:jc w:val="center"/>
        <w:rPr>
          <w:lang w:val="vi-VN"/>
        </w:rPr>
      </w:pPr>
      <w:r w:rsidRPr="00E44117">
        <w:rPr>
          <w:lang w:val="vi-VN"/>
        </w:rPr>
        <w:t>Th</w:t>
      </w:r>
      <w:r w:rsidR="007431F4">
        <w:rPr>
          <w:lang w:val="en-US"/>
        </w:rPr>
        <w:t>S</w:t>
      </w:r>
      <w:r w:rsidRPr="00E44117">
        <w:rPr>
          <w:lang w:val="vi-VN"/>
        </w:rPr>
        <w:t>. Nguyễn Hồ Duy Trí</w:t>
      </w:r>
    </w:p>
    <w:p w14:paraId="7C52ECCD" w14:textId="075ABEC5" w:rsidR="0048259C" w:rsidRPr="00FC50C7" w:rsidRDefault="0048259C" w:rsidP="00702DA3">
      <w:pPr>
        <w:jc w:val="center"/>
        <w:rPr>
          <w:b/>
          <w:sz w:val="32"/>
          <w:lang w:val="vi-VN"/>
        </w:rPr>
      </w:pPr>
      <w:r w:rsidRPr="00E44117">
        <w:rPr>
          <w:b/>
          <w:sz w:val="32"/>
          <w:lang w:val="vi-VN"/>
        </w:rPr>
        <w:t>Sinh viên thực hiện:</w:t>
      </w:r>
    </w:p>
    <w:p w14:paraId="352FEB20" w14:textId="77777777" w:rsidR="00254891" w:rsidRDefault="00254891" w:rsidP="00702DA3">
      <w:pPr>
        <w:pStyle w:val="BodyText"/>
        <w:tabs>
          <w:tab w:val="left" w:pos="7088"/>
        </w:tabs>
        <w:ind w:right="-29"/>
        <w:jc w:val="center"/>
        <w:rPr>
          <w:lang w:val="en-US"/>
        </w:rPr>
      </w:pPr>
      <w:r w:rsidRPr="00151D7C">
        <w:t>Nguyễn Hoàng Đăng Khoa – 21520999</w:t>
      </w:r>
    </w:p>
    <w:p w14:paraId="0A5BE7FF" w14:textId="77777777" w:rsidR="00254891" w:rsidRPr="00151D7C" w:rsidRDefault="00254891" w:rsidP="00702DA3">
      <w:pPr>
        <w:pStyle w:val="BodyText"/>
        <w:tabs>
          <w:tab w:val="left" w:pos="7088"/>
        </w:tabs>
        <w:ind w:right="-29"/>
        <w:jc w:val="center"/>
        <w:rPr>
          <w:lang w:val="en-US"/>
        </w:rPr>
      </w:pPr>
      <w:r w:rsidRPr="00151D7C">
        <w:t>Cù Ngọc Hoàng - 21522086</w:t>
      </w:r>
    </w:p>
    <w:p w14:paraId="02DFCC0D" w14:textId="77777777" w:rsidR="00254891" w:rsidRPr="00151D7C" w:rsidRDefault="00254891" w:rsidP="00702DA3">
      <w:pPr>
        <w:pStyle w:val="BodyText"/>
        <w:tabs>
          <w:tab w:val="left" w:pos="7088"/>
        </w:tabs>
        <w:ind w:right="-29"/>
        <w:jc w:val="center"/>
        <w:rPr>
          <w:lang w:val="en-US"/>
        </w:rPr>
      </w:pPr>
      <w:r w:rsidRPr="00151D7C">
        <w:t>Nguyễn Trần Gia Kiệt - 21522258</w:t>
      </w:r>
    </w:p>
    <w:p w14:paraId="3B0E6A61" w14:textId="5EA3BADB" w:rsidR="00F80B63" w:rsidRPr="00E44117" w:rsidRDefault="00254891" w:rsidP="00702DA3">
      <w:pPr>
        <w:pStyle w:val="BodyText"/>
        <w:tabs>
          <w:tab w:val="left" w:pos="7088"/>
        </w:tabs>
        <w:ind w:right="-29"/>
        <w:jc w:val="center"/>
        <w:rPr>
          <w:lang w:val="vi-VN"/>
        </w:rPr>
      </w:pPr>
      <w:r w:rsidRPr="00151D7C">
        <w:t>Bùi Đình Triệu - 21521576</w:t>
      </w:r>
    </w:p>
    <w:p w14:paraId="2A5C79D5" w14:textId="2848BF7B" w:rsidR="0048259C" w:rsidRPr="00E44117" w:rsidRDefault="0048259C" w:rsidP="00702DA3">
      <w:pPr>
        <w:ind w:left="3969"/>
        <w:rPr>
          <w:i/>
          <w:lang w:val="vi-VN"/>
        </w:rPr>
        <w:sectPr w:rsidR="0048259C" w:rsidRPr="00E44117" w:rsidSect="003E505F">
          <w:pgSz w:w="11907" w:h="16840" w:code="9"/>
          <w:pgMar w:top="1701" w:right="1134" w:bottom="1985" w:left="1985" w:header="720" w:footer="720" w:gutter="0"/>
          <w:cols w:space="720"/>
        </w:sectPr>
      </w:pPr>
      <w:r w:rsidRPr="00E44117">
        <w:rPr>
          <w:i/>
          <w:lang w:val="vi-VN"/>
        </w:rPr>
        <w:t>Thành phố Hồ Chí Minh, tháng</w:t>
      </w:r>
      <w:r w:rsidR="0071786E" w:rsidRPr="00E44117">
        <w:rPr>
          <w:i/>
          <w:lang w:val="vi-VN"/>
        </w:rPr>
        <w:t xml:space="preserve"> </w:t>
      </w:r>
      <w:r w:rsidR="00E74F5F">
        <w:rPr>
          <w:i/>
          <w:lang w:val="en-US"/>
        </w:rPr>
        <w:t>12</w:t>
      </w:r>
      <w:r w:rsidRPr="00E44117">
        <w:rPr>
          <w:i/>
          <w:lang w:val="vi-VN"/>
        </w:rPr>
        <w:t xml:space="preserve"> năm 202</w:t>
      </w:r>
      <w:r w:rsidR="0071786E" w:rsidRPr="00E44117">
        <w:rPr>
          <w:i/>
          <w:lang w:val="vi-VN"/>
        </w:rPr>
        <w:t>4</w:t>
      </w:r>
    </w:p>
    <w:p w14:paraId="26B0E3E1" w14:textId="77777777" w:rsidR="00233E16" w:rsidRPr="00BC1754" w:rsidRDefault="006A52DD" w:rsidP="00BC1754">
      <w:pPr>
        <w:jc w:val="center"/>
        <w:rPr>
          <w:b/>
          <w:bCs/>
          <w:sz w:val="32"/>
          <w:szCs w:val="32"/>
          <w:lang w:val="vi-VN"/>
        </w:rPr>
      </w:pPr>
      <w:r w:rsidRPr="00BC1754">
        <w:rPr>
          <w:b/>
          <w:bCs/>
          <w:sz w:val="32"/>
          <w:szCs w:val="32"/>
          <w:lang w:val="vi-VN"/>
        </w:rPr>
        <w:lastRenderedPageBreak/>
        <w:t xml:space="preserve">LỜI </w:t>
      </w:r>
      <w:r w:rsidR="00044533" w:rsidRPr="00BC1754">
        <w:rPr>
          <w:b/>
          <w:bCs/>
          <w:sz w:val="32"/>
          <w:szCs w:val="32"/>
          <w:lang w:val="vi-VN"/>
        </w:rPr>
        <w:t>CẢM ƠN</w:t>
      </w:r>
    </w:p>
    <w:p w14:paraId="6B22FCBC" w14:textId="77777777" w:rsidR="00044533" w:rsidRPr="00E44117" w:rsidRDefault="00044533" w:rsidP="00702DA3">
      <w:pPr>
        <w:jc w:val="center"/>
        <w:rPr>
          <w:b/>
          <w:lang w:val="vi-VN"/>
        </w:rPr>
      </w:pPr>
    </w:p>
    <w:p w14:paraId="3846BBDF" w14:textId="77777777" w:rsidR="00560509" w:rsidRPr="00E44117" w:rsidRDefault="00560509" w:rsidP="00702DA3">
      <w:pPr>
        <w:pStyle w:val="NormalSpace"/>
        <w:rPr>
          <w:lang w:val="vi-VN"/>
        </w:rPr>
      </w:pPr>
      <w:r w:rsidRPr="00E44117">
        <w:rPr>
          <w:lang w:val="vi-VN"/>
        </w:rPr>
        <w:t>Trước hết, nhóm chúng em xin gửi lời cảm ơn sâu sắc đến tập thể quý thầy cô trường Đại học Công nghệ Thông tin - Đại học Quốc gia TP.HCM và quý thầy cô khoa Hệ thống thông tin đã tạo điều kiện, giúp chúng em học tập và có được những kiến thức cơ bản làm tiền đề giúp chúng em hoàn thành được dự án này. </w:t>
      </w:r>
    </w:p>
    <w:p w14:paraId="0CA2325B" w14:textId="1B33EB2A" w:rsidR="00560509" w:rsidRPr="00E44117" w:rsidRDefault="00560509" w:rsidP="00702DA3">
      <w:pPr>
        <w:pStyle w:val="NormalSpace"/>
        <w:rPr>
          <w:lang w:val="vi-VN"/>
        </w:rPr>
      </w:pPr>
      <w:r w:rsidRPr="00E44117">
        <w:rPr>
          <w:lang w:val="vi-VN"/>
        </w:rPr>
        <w:t>Đặc biệt, nhóm chúng em xin gửi lời cảm ơn chân thành và sâu sắc tới</w:t>
      </w:r>
      <w:r w:rsidR="00184715" w:rsidRPr="00E44117">
        <w:rPr>
          <w:lang w:val="vi-VN"/>
        </w:rPr>
        <w:t xml:space="preserve"> thầy Nguyễn Hồ Duy Trí</w:t>
      </w:r>
      <w:r w:rsidRPr="00E44117">
        <w:rPr>
          <w:lang w:val="vi-VN"/>
        </w:rPr>
        <w:t xml:space="preserve"> (Giảng viên giảng dạy lý thuyết và thực hành môn </w:t>
      </w:r>
      <w:r w:rsidR="00184715" w:rsidRPr="00E44117">
        <w:rPr>
          <w:lang w:val="vi-VN"/>
        </w:rPr>
        <w:t xml:space="preserve">DỮ LIỆU LỚN </w:t>
      </w:r>
      <w:r w:rsidRPr="00E44117">
        <w:rPr>
          <w:lang w:val="vi-VN"/>
        </w:rPr>
        <w:t>– IS</w:t>
      </w:r>
      <w:r w:rsidR="00830E65" w:rsidRPr="00E44117">
        <w:rPr>
          <w:lang w:val="vi-VN"/>
        </w:rPr>
        <w:t>405</w:t>
      </w:r>
      <w:r w:rsidRPr="00E44117">
        <w:rPr>
          <w:lang w:val="vi-VN"/>
        </w:rPr>
        <w:t xml:space="preserve">). Nhờ sự hướng dẫn tận tình và chu đáo của </w:t>
      </w:r>
      <w:r w:rsidR="000D5F88" w:rsidRPr="00E44117">
        <w:rPr>
          <w:lang w:val="vi-VN"/>
        </w:rPr>
        <w:t>thầy</w:t>
      </w:r>
      <w:r w:rsidRPr="00E44117">
        <w:rPr>
          <w:lang w:val="vi-VN"/>
        </w:rPr>
        <w:t>, nhóm chúng em đã học hỏi được nhiều kinh nghiệm và hoàn thành thuận lợi, đúng tiến độ cho dự án của mình. </w:t>
      </w:r>
    </w:p>
    <w:p w14:paraId="45728674" w14:textId="7DAEB08F" w:rsidR="00560509" w:rsidRPr="00E44117" w:rsidRDefault="00560509" w:rsidP="00702DA3">
      <w:pPr>
        <w:pStyle w:val="NormalSpace"/>
        <w:rPr>
          <w:lang w:val="vi-VN"/>
        </w:rPr>
      </w:pPr>
      <w:r w:rsidRPr="00E44117">
        <w:rPr>
          <w:lang w:val="vi-VN"/>
        </w:rPr>
        <w:t xml:space="preserve">Ngoài ra, chúng em cũng gửi lời cảm ơn đến tập thể lớp </w:t>
      </w:r>
      <w:r w:rsidR="00AD5661" w:rsidRPr="00E44117">
        <w:rPr>
          <w:lang w:val="vi-VN"/>
        </w:rPr>
        <w:t>IS</w:t>
      </w:r>
      <w:r w:rsidR="00830E65" w:rsidRPr="00E44117">
        <w:rPr>
          <w:lang w:val="vi-VN"/>
        </w:rPr>
        <w:t>405</w:t>
      </w:r>
      <w:r w:rsidR="00AD5661" w:rsidRPr="00E44117">
        <w:rPr>
          <w:lang w:val="vi-VN"/>
        </w:rPr>
        <w:t>.</w:t>
      </w:r>
      <w:r w:rsidR="007E5C65">
        <w:t>P1</w:t>
      </w:r>
      <w:r w:rsidR="00830E65" w:rsidRPr="00E44117">
        <w:rPr>
          <w:lang w:val="vi-VN"/>
        </w:rPr>
        <w:t>1</w:t>
      </w:r>
      <w:r w:rsidRPr="00E44117">
        <w:rPr>
          <w:lang w:val="vi-VN"/>
        </w:rPr>
        <w:t xml:space="preserve"> khoảng thời gian qua đã đồng hành cùng nhau. Cảm ơn sự đóng góp của tất cả các bạn cho những buổi học luôn sôi nổi, thú vị và dễ tiếp thu.</w:t>
      </w:r>
    </w:p>
    <w:p w14:paraId="559CEF39" w14:textId="6BC57C4E" w:rsidR="00560509" w:rsidRPr="00E44117" w:rsidRDefault="00560509" w:rsidP="00702DA3">
      <w:pPr>
        <w:pStyle w:val="NormalSpace"/>
        <w:rPr>
          <w:lang w:val="vi-VN"/>
        </w:rPr>
      </w:pPr>
      <w:r w:rsidRPr="00E44117">
        <w:rPr>
          <w:lang w:val="vi-VN"/>
        </w:rPr>
        <w:t xml:space="preserve">Trong quá trình thực hiện </w:t>
      </w:r>
      <w:r w:rsidR="00F96355" w:rsidRPr="00E44117">
        <w:rPr>
          <w:lang w:val="vi-VN"/>
        </w:rPr>
        <w:t>tiểu luận</w:t>
      </w:r>
      <w:r w:rsidRPr="00E44117">
        <w:rPr>
          <w:lang w:val="vi-VN"/>
        </w:rPr>
        <w:t>, nhóm chúng em luôn giữ một tinh thần cầu tiến, học hỏi và cải thiện từ những sai lầm, tham khảo từ nhiều nguồn tài liệu khác nhau và luôn mong</w:t>
      </w:r>
      <w:r w:rsidR="00BA289E" w:rsidRPr="00E44117">
        <w:rPr>
          <w:lang w:val="vi-VN"/>
        </w:rPr>
        <w:t xml:space="preserve"> đạt</w:t>
      </w:r>
      <w:r w:rsidRPr="00E44117">
        <w:rPr>
          <w:lang w:val="vi-VN"/>
        </w:rPr>
        <w:t xml:space="preserve"> được </w:t>
      </w:r>
      <w:r w:rsidR="00BA289E" w:rsidRPr="00E44117">
        <w:rPr>
          <w:lang w:val="vi-VN"/>
        </w:rPr>
        <w:t>kết quả</w:t>
      </w:r>
      <w:r w:rsidRPr="00E44117">
        <w:rPr>
          <w:lang w:val="vi-VN"/>
        </w:rPr>
        <w:t xml:space="preserve"> nhất có thể. Tuy nhiên, do vốn kiến thức còn hạn chế trong quá trình trau dồi từng ngày, nhóm chúng em không thể tránh được những sai sót, vì vậy chúng em mong rằng quý thầy cô sẽ đưa ra nhận xét một cách chân thành để chúng em học hỏi thêm kinh nghiệm nhằm mục đích phục vụ tốt các dự án khác trong tương lai. Xin chân thành cảm ơn quý thầy cô! </w:t>
      </w:r>
    </w:p>
    <w:p w14:paraId="00924ACF" w14:textId="77777777" w:rsidR="002C7E47" w:rsidRPr="00E44117" w:rsidRDefault="002C7E47" w:rsidP="00702DA3">
      <w:pPr>
        <w:rPr>
          <w:lang w:val="vi-VN"/>
        </w:rPr>
      </w:pPr>
    </w:p>
    <w:p w14:paraId="074C864C" w14:textId="77777777" w:rsidR="002C7E47" w:rsidRPr="00E44117" w:rsidRDefault="002C7E47" w:rsidP="00702DA3">
      <w:pPr>
        <w:jc w:val="right"/>
        <w:rPr>
          <w:b/>
          <w:lang w:val="vi-VN"/>
        </w:rPr>
      </w:pPr>
      <w:r w:rsidRPr="00E44117">
        <w:rPr>
          <w:lang w:val="vi-VN"/>
        </w:rPr>
        <w:tab/>
      </w:r>
      <w:r w:rsidRPr="00E44117">
        <w:rPr>
          <w:lang w:val="vi-VN"/>
        </w:rPr>
        <w:tab/>
      </w:r>
      <w:r w:rsidRPr="00E44117">
        <w:rPr>
          <w:lang w:val="vi-VN"/>
        </w:rPr>
        <w:tab/>
      </w:r>
      <w:r w:rsidRPr="00E44117">
        <w:rPr>
          <w:lang w:val="vi-VN"/>
        </w:rPr>
        <w:tab/>
      </w:r>
      <w:r w:rsidRPr="00E44117">
        <w:rPr>
          <w:b/>
          <w:lang w:val="vi-VN"/>
        </w:rPr>
        <w:t>Nhóm thực hiện</w:t>
      </w:r>
      <w:r w:rsidRPr="00E44117">
        <w:rPr>
          <w:b/>
          <w:lang w:val="vi-VN"/>
        </w:rPr>
        <w:tab/>
      </w:r>
    </w:p>
    <w:p w14:paraId="1DC8D3B3" w14:textId="77777777" w:rsidR="0048259C" w:rsidRPr="00E44117" w:rsidRDefault="00044533" w:rsidP="00702DA3">
      <w:pPr>
        <w:jc w:val="left"/>
        <w:rPr>
          <w:lang w:val="vi-VN"/>
        </w:rPr>
      </w:pPr>
      <w:r w:rsidRPr="00E44117">
        <w:rPr>
          <w:lang w:val="vi-VN"/>
        </w:rPr>
        <w:br w:type="page"/>
      </w:r>
    </w:p>
    <w:p w14:paraId="3C6E40F3" w14:textId="77777777" w:rsidR="00044533" w:rsidRPr="00BC1754" w:rsidRDefault="00E72068" w:rsidP="00BC1754">
      <w:pPr>
        <w:jc w:val="center"/>
        <w:rPr>
          <w:b/>
          <w:bCs/>
          <w:sz w:val="32"/>
          <w:szCs w:val="32"/>
          <w:lang w:val="vi-VN"/>
        </w:rPr>
      </w:pPr>
      <w:r w:rsidRPr="00BC1754">
        <w:rPr>
          <w:b/>
          <w:bCs/>
          <w:sz w:val="32"/>
          <w:szCs w:val="32"/>
          <w:lang w:val="vi-VN"/>
        </w:rPr>
        <w:lastRenderedPageBreak/>
        <w:t>NHẬN XÉT CỦA GIẢNG VIÊN</w:t>
      </w:r>
    </w:p>
    <w:p w14:paraId="6CBE6DF9" w14:textId="77777777" w:rsidR="00D670C1" w:rsidRPr="00E44117" w:rsidRDefault="00D670C1" w:rsidP="00702DA3">
      <w:pPr>
        <w:jc w:val="center"/>
        <w:rPr>
          <w:b/>
          <w:lang w:val="vi-VN"/>
        </w:rPr>
      </w:pPr>
    </w:p>
    <w:p w14:paraId="608DDABF" w14:textId="77777777" w:rsidR="00171B20"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3D0DC3CD"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541D7753"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09777B8E"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47CBA63D"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6AB56014"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4B33CB03"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1D001393"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26FBADF2"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204CD197"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3E115BEE"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3B009DA4"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21AC70CD"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6F70223D"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3BDE8016"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61E4A4A1"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1B8CB01F"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7F4D63DC"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56FCDD84"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3DCAEEB0"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2D33B8B2"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34414793"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4763B41C"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57016A9D"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6C63FE12"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5316EE1A"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lastRenderedPageBreak/>
        <w:tab/>
      </w:r>
    </w:p>
    <w:p w14:paraId="31B93523"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29384374"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6E807468"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50FEAD9F"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55577FB5" w14:textId="77777777" w:rsidR="00847B07" w:rsidRPr="00E44117" w:rsidRDefault="00847B07" w:rsidP="00702DA3">
      <w:pPr>
        <w:tabs>
          <w:tab w:val="right" w:leader="dot" w:pos="8789"/>
          <w:tab w:val="right" w:leader="dot" w:pos="9356"/>
          <w:tab w:val="right" w:leader="dot" w:pos="10319"/>
        </w:tabs>
        <w:jc w:val="left"/>
        <w:rPr>
          <w:lang w:val="vi-VN"/>
        </w:rPr>
      </w:pPr>
      <w:r w:rsidRPr="00E44117">
        <w:rPr>
          <w:lang w:val="vi-VN"/>
        </w:rPr>
        <w:tab/>
      </w:r>
    </w:p>
    <w:p w14:paraId="18CB1F85" w14:textId="77777777" w:rsidR="005A76C2" w:rsidRPr="00E44117" w:rsidRDefault="005A76C2" w:rsidP="00702DA3">
      <w:pPr>
        <w:tabs>
          <w:tab w:val="right" w:leader="dot" w:pos="8789"/>
          <w:tab w:val="right" w:leader="dot" w:pos="9356"/>
          <w:tab w:val="right" w:leader="dot" w:pos="10319"/>
        </w:tabs>
        <w:jc w:val="right"/>
        <w:rPr>
          <w:lang w:val="vi-VN"/>
        </w:rPr>
      </w:pPr>
    </w:p>
    <w:p w14:paraId="4384DFD9" w14:textId="72A57845" w:rsidR="00560509" w:rsidRPr="00E44117" w:rsidRDefault="00560509" w:rsidP="00702DA3">
      <w:pPr>
        <w:tabs>
          <w:tab w:val="right" w:leader="dot" w:pos="8789"/>
          <w:tab w:val="right" w:leader="dot" w:pos="9356"/>
          <w:tab w:val="right" w:leader="dot" w:pos="10319"/>
        </w:tabs>
        <w:jc w:val="right"/>
        <w:rPr>
          <w:lang w:val="vi-VN"/>
        </w:rPr>
      </w:pPr>
      <w:r w:rsidRPr="00E44117">
        <w:rPr>
          <w:i/>
          <w:iCs/>
          <w:lang w:val="vi-VN"/>
        </w:rPr>
        <w:t>……., ngày……...tháng……năm 202</w:t>
      </w:r>
      <w:r w:rsidR="00BF0B4B" w:rsidRPr="00E44117">
        <w:rPr>
          <w:i/>
          <w:iCs/>
          <w:lang w:val="vi-VN"/>
        </w:rPr>
        <w:t>4</w:t>
      </w:r>
      <w:r w:rsidRPr="00E44117">
        <w:rPr>
          <w:lang w:val="vi-VN"/>
        </w:rPr>
        <w:t> </w:t>
      </w:r>
    </w:p>
    <w:p w14:paraId="5B8C59F4" w14:textId="77777777" w:rsidR="00560509" w:rsidRPr="00E44117" w:rsidRDefault="005A76C2" w:rsidP="00702DA3">
      <w:pPr>
        <w:tabs>
          <w:tab w:val="right" w:leader="dot" w:pos="8789"/>
          <w:tab w:val="right" w:leader="dot" w:pos="9356"/>
          <w:tab w:val="right" w:leader="dot" w:pos="10319"/>
        </w:tabs>
        <w:jc w:val="right"/>
        <w:rPr>
          <w:lang w:val="vi-VN"/>
        </w:rPr>
      </w:pPr>
      <w:r w:rsidRPr="00E44117">
        <w:rPr>
          <w:b/>
          <w:bCs/>
          <w:lang w:val="vi-VN"/>
        </w:rPr>
        <w:t xml:space="preserve">  </w:t>
      </w:r>
      <w:r w:rsidR="00560509" w:rsidRPr="00E44117">
        <w:rPr>
          <w:b/>
          <w:bCs/>
          <w:lang w:val="vi-VN"/>
        </w:rPr>
        <w:t xml:space="preserve">Người nhận xét  </w:t>
      </w:r>
      <w:r w:rsidRPr="00E44117">
        <w:rPr>
          <w:b/>
          <w:bCs/>
          <w:lang w:val="vi-VN"/>
        </w:rPr>
        <w:t xml:space="preserve"> </w:t>
      </w:r>
      <w:r w:rsidR="00560509" w:rsidRPr="00E44117">
        <w:rPr>
          <w:b/>
          <w:bCs/>
          <w:lang w:val="vi-VN"/>
        </w:rPr>
        <w:t xml:space="preserve">       </w:t>
      </w:r>
      <w:r w:rsidR="00560509" w:rsidRPr="00E44117">
        <w:rPr>
          <w:lang w:val="vi-VN"/>
        </w:rPr>
        <w:t> </w:t>
      </w:r>
    </w:p>
    <w:p w14:paraId="3263C27A" w14:textId="77777777" w:rsidR="005A76C2" w:rsidRPr="00E44117" w:rsidRDefault="005A76C2" w:rsidP="00702DA3">
      <w:pPr>
        <w:tabs>
          <w:tab w:val="right" w:leader="dot" w:pos="8789"/>
          <w:tab w:val="right" w:leader="dot" w:pos="9356"/>
          <w:tab w:val="right" w:leader="dot" w:pos="10319"/>
        </w:tabs>
        <w:jc w:val="right"/>
        <w:rPr>
          <w:lang w:val="vi-VN"/>
        </w:rPr>
      </w:pPr>
    </w:p>
    <w:p w14:paraId="38289E2F" w14:textId="77777777" w:rsidR="00560509" w:rsidRPr="00E44117" w:rsidRDefault="00560509" w:rsidP="00702DA3">
      <w:pPr>
        <w:tabs>
          <w:tab w:val="right" w:leader="dot" w:pos="8789"/>
          <w:tab w:val="right" w:leader="dot" w:pos="9356"/>
          <w:tab w:val="right" w:leader="dot" w:pos="10319"/>
        </w:tabs>
        <w:jc w:val="right"/>
        <w:rPr>
          <w:lang w:val="vi-VN"/>
        </w:rPr>
      </w:pPr>
      <w:r w:rsidRPr="00E44117">
        <w:rPr>
          <w:lang w:val="vi-VN"/>
        </w:rPr>
        <w:t> </w:t>
      </w:r>
    </w:p>
    <w:p w14:paraId="09493F14" w14:textId="77777777" w:rsidR="00560509" w:rsidRPr="00E44117" w:rsidRDefault="00560509" w:rsidP="00702DA3">
      <w:pPr>
        <w:tabs>
          <w:tab w:val="right" w:leader="dot" w:pos="8789"/>
          <w:tab w:val="right" w:leader="dot" w:pos="9356"/>
          <w:tab w:val="right" w:leader="dot" w:pos="10319"/>
        </w:tabs>
        <w:jc w:val="right"/>
        <w:rPr>
          <w:lang w:val="vi-VN"/>
        </w:rPr>
      </w:pPr>
      <w:r w:rsidRPr="00E44117">
        <w:rPr>
          <w:lang w:val="vi-VN"/>
        </w:rPr>
        <w:t> </w:t>
      </w:r>
    </w:p>
    <w:p w14:paraId="5A05991D" w14:textId="77777777" w:rsidR="009E48B2" w:rsidRPr="00E44117" w:rsidRDefault="005A76C2" w:rsidP="00702DA3">
      <w:pPr>
        <w:tabs>
          <w:tab w:val="right" w:leader="dot" w:pos="8789"/>
          <w:tab w:val="right" w:leader="dot" w:pos="9356"/>
          <w:tab w:val="right" w:leader="dot" w:pos="10319"/>
        </w:tabs>
        <w:jc w:val="right"/>
        <w:rPr>
          <w:lang w:val="vi-VN"/>
        </w:rPr>
      </w:pPr>
      <w:r w:rsidRPr="00E44117">
        <w:rPr>
          <w:i/>
          <w:iCs/>
          <w:lang w:val="vi-VN"/>
        </w:rPr>
        <w:t> </w:t>
      </w:r>
      <w:r w:rsidR="00560509" w:rsidRPr="00E44117">
        <w:rPr>
          <w:i/>
          <w:iCs/>
          <w:lang w:val="vi-VN"/>
        </w:rPr>
        <w:t xml:space="preserve"> (Ký tên và ghi rõ họ tên</w:t>
      </w:r>
      <w:r w:rsidR="00560509" w:rsidRPr="00E44117">
        <w:rPr>
          <w:b/>
          <w:bCs/>
          <w:i/>
          <w:iCs/>
          <w:lang w:val="vi-VN"/>
        </w:rPr>
        <w:t xml:space="preserve">)   </w:t>
      </w:r>
      <w:r w:rsidR="00560509" w:rsidRPr="00E44117">
        <w:rPr>
          <w:lang w:val="vi-VN"/>
        </w:rPr>
        <w:t> </w:t>
      </w:r>
    </w:p>
    <w:p w14:paraId="27B07C4C" w14:textId="746159FA" w:rsidR="00B579B7" w:rsidRPr="00115705" w:rsidRDefault="005A76C2" w:rsidP="00702DA3">
      <w:pPr>
        <w:jc w:val="left"/>
        <w:rPr>
          <w:lang w:val="en-US"/>
        </w:rPr>
      </w:pPr>
      <w:r w:rsidRPr="00E44117">
        <w:rPr>
          <w:lang w:val="vi-VN"/>
        </w:rPr>
        <w:t xml:space="preserve">      </w:t>
      </w:r>
      <w:bookmarkStart w:id="3" w:name="_Toc136996632"/>
      <w:r w:rsidR="00115705">
        <w:rPr>
          <w:lang w:val="vi-VN"/>
        </w:rPr>
        <w:br w:type="page"/>
      </w:r>
    </w:p>
    <w:p w14:paraId="24D88A58" w14:textId="5BF1CD82" w:rsidR="006E7DB0" w:rsidRPr="0070523E" w:rsidRDefault="00E72068" w:rsidP="0070523E">
      <w:pPr>
        <w:jc w:val="center"/>
        <w:rPr>
          <w:b/>
          <w:bCs/>
          <w:sz w:val="32"/>
          <w:szCs w:val="32"/>
          <w:lang w:val="en-US"/>
        </w:rPr>
      </w:pPr>
      <w:r w:rsidRPr="00BC1754">
        <w:rPr>
          <w:b/>
          <w:bCs/>
          <w:sz w:val="32"/>
          <w:szCs w:val="32"/>
          <w:lang w:val="vi-VN"/>
        </w:rPr>
        <w:lastRenderedPageBreak/>
        <w:t>MỤC LỤC</w:t>
      </w:r>
      <w:bookmarkEnd w:id="3"/>
    </w:p>
    <w:sdt>
      <w:sdtPr>
        <w:rPr>
          <w:lang w:val="vi-VN"/>
        </w:rPr>
        <w:id w:val="-1935283988"/>
        <w:docPartObj>
          <w:docPartGallery w:val="Table of Contents"/>
          <w:docPartUnique/>
        </w:docPartObj>
      </w:sdtPr>
      <w:sdtEndPr>
        <w:rPr>
          <w:b/>
          <w:bCs/>
          <w:noProof/>
        </w:rPr>
      </w:sdtEndPr>
      <w:sdtContent>
        <w:p w14:paraId="224010E9" w14:textId="5974487D" w:rsidR="006E7DB0" w:rsidRPr="00E44117" w:rsidRDefault="006E7DB0" w:rsidP="00702DA3">
          <w:pPr>
            <w:ind w:hanging="851"/>
            <w:rPr>
              <w:lang w:val="vi-VN"/>
            </w:rPr>
          </w:pPr>
        </w:p>
        <w:p w14:paraId="08C07259" w14:textId="7DF38F39" w:rsidR="00865249" w:rsidRDefault="006E7DB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r w:rsidRPr="00E44117">
            <w:rPr>
              <w:lang w:val="vi-VN"/>
            </w:rPr>
            <w:fldChar w:fldCharType="begin"/>
          </w:r>
          <w:r w:rsidRPr="00E44117">
            <w:rPr>
              <w:lang w:val="vi-VN"/>
            </w:rPr>
            <w:instrText xml:space="preserve"> TOC \o "1-3" \h \z \u </w:instrText>
          </w:r>
          <w:r w:rsidRPr="00E44117">
            <w:rPr>
              <w:lang w:val="vi-VN"/>
            </w:rPr>
            <w:fldChar w:fldCharType="separate"/>
          </w:r>
          <w:hyperlink w:anchor="_Toc185471210" w:history="1">
            <w:r w:rsidR="00865249" w:rsidRPr="007E0384">
              <w:rPr>
                <w:rStyle w:val="Hyperlink"/>
                <w:noProof/>
                <w:lang w:val="vi-VN"/>
              </w:rPr>
              <w:t>CHƯƠNG 1: TỔNG QUAN ĐỀ TÀI</w:t>
            </w:r>
            <w:r w:rsidR="00865249">
              <w:rPr>
                <w:noProof/>
                <w:webHidden/>
              </w:rPr>
              <w:tab/>
            </w:r>
            <w:r w:rsidR="00865249">
              <w:rPr>
                <w:noProof/>
                <w:webHidden/>
              </w:rPr>
              <w:fldChar w:fldCharType="begin"/>
            </w:r>
            <w:r w:rsidR="00865249">
              <w:rPr>
                <w:noProof/>
                <w:webHidden/>
              </w:rPr>
              <w:instrText xml:space="preserve"> PAGEREF _Toc185471210 \h </w:instrText>
            </w:r>
            <w:r w:rsidR="00865249">
              <w:rPr>
                <w:noProof/>
                <w:webHidden/>
              </w:rPr>
            </w:r>
            <w:r w:rsidR="00865249">
              <w:rPr>
                <w:noProof/>
                <w:webHidden/>
              </w:rPr>
              <w:fldChar w:fldCharType="separate"/>
            </w:r>
            <w:r w:rsidR="00C55D93">
              <w:rPr>
                <w:noProof/>
                <w:webHidden/>
              </w:rPr>
              <w:t>12</w:t>
            </w:r>
            <w:r w:rsidR="00865249">
              <w:rPr>
                <w:noProof/>
                <w:webHidden/>
              </w:rPr>
              <w:fldChar w:fldCharType="end"/>
            </w:r>
          </w:hyperlink>
        </w:p>
        <w:p w14:paraId="59EF7F6C" w14:textId="685C0FB5"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11" w:history="1">
            <w:r w:rsidRPr="007E0384">
              <w:rPr>
                <w:rStyle w:val="Hyperlink"/>
                <w:noProof/>
                <w:lang w:val="vi-VN"/>
              </w:rPr>
              <w:t>1.1.</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vi-VN"/>
              </w:rPr>
              <w:t>Lý do chọn đề tài</w:t>
            </w:r>
            <w:r>
              <w:rPr>
                <w:noProof/>
                <w:webHidden/>
              </w:rPr>
              <w:tab/>
            </w:r>
            <w:r>
              <w:rPr>
                <w:noProof/>
                <w:webHidden/>
              </w:rPr>
              <w:fldChar w:fldCharType="begin"/>
            </w:r>
            <w:r>
              <w:rPr>
                <w:noProof/>
                <w:webHidden/>
              </w:rPr>
              <w:instrText xml:space="preserve"> PAGEREF _Toc185471211 \h </w:instrText>
            </w:r>
            <w:r>
              <w:rPr>
                <w:noProof/>
                <w:webHidden/>
              </w:rPr>
            </w:r>
            <w:r>
              <w:rPr>
                <w:noProof/>
                <w:webHidden/>
              </w:rPr>
              <w:fldChar w:fldCharType="separate"/>
            </w:r>
            <w:r w:rsidR="00C55D93">
              <w:rPr>
                <w:noProof/>
                <w:webHidden/>
              </w:rPr>
              <w:t>12</w:t>
            </w:r>
            <w:r>
              <w:rPr>
                <w:noProof/>
                <w:webHidden/>
              </w:rPr>
              <w:fldChar w:fldCharType="end"/>
            </w:r>
          </w:hyperlink>
        </w:p>
        <w:p w14:paraId="53F829D3" w14:textId="01F3BE22"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12" w:history="1">
            <w:r w:rsidRPr="007E0384">
              <w:rPr>
                <w:rStyle w:val="Hyperlink"/>
                <w:noProof/>
                <w:lang w:val="en-US"/>
              </w:rPr>
              <w:t>1.2.</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vi-VN"/>
              </w:rPr>
              <w:t>Giới thiệu nguồn dữ liệu</w:t>
            </w:r>
            <w:r>
              <w:rPr>
                <w:noProof/>
                <w:webHidden/>
              </w:rPr>
              <w:tab/>
            </w:r>
            <w:r>
              <w:rPr>
                <w:noProof/>
                <w:webHidden/>
              </w:rPr>
              <w:fldChar w:fldCharType="begin"/>
            </w:r>
            <w:r>
              <w:rPr>
                <w:noProof/>
                <w:webHidden/>
              </w:rPr>
              <w:instrText xml:space="preserve"> PAGEREF _Toc185471212 \h </w:instrText>
            </w:r>
            <w:r>
              <w:rPr>
                <w:noProof/>
                <w:webHidden/>
              </w:rPr>
            </w:r>
            <w:r>
              <w:rPr>
                <w:noProof/>
                <w:webHidden/>
              </w:rPr>
              <w:fldChar w:fldCharType="separate"/>
            </w:r>
            <w:r w:rsidR="00C55D93">
              <w:rPr>
                <w:noProof/>
                <w:webHidden/>
              </w:rPr>
              <w:t>12</w:t>
            </w:r>
            <w:r>
              <w:rPr>
                <w:noProof/>
                <w:webHidden/>
              </w:rPr>
              <w:fldChar w:fldCharType="end"/>
            </w:r>
          </w:hyperlink>
        </w:p>
        <w:p w14:paraId="72696A74" w14:textId="52E43E42"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13" w:history="1">
            <w:r w:rsidRPr="007E0384">
              <w:rPr>
                <w:rStyle w:val="Hyperlink"/>
                <w:noProof/>
                <w:lang w:val="vi-VN"/>
              </w:rPr>
              <w:t>1.3.</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vi-VN"/>
              </w:rPr>
              <w:t>Mô tả dữ liệu</w:t>
            </w:r>
            <w:r>
              <w:rPr>
                <w:noProof/>
                <w:webHidden/>
              </w:rPr>
              <w:tab/>
            </w:r>
            <w:r>
              <w:rPr>
                <w:noProof/>
                <w:webHidden/>
              </w:rPr>
              <w:fldChar w:fldCharType="begin"/>
            </w:r>
            <w:r>
              <w:rPr>
                <w:noProof/>
                <w:webHidden/>
              </w:rPr>
              <w:instrText xml:space="preserve"> PAGEREF _Toc185471213 \h </w:instrText>
            </w:r>
            <w:r>
              <w:rPr>
                <w:noProof/>
                <w:webHidden/>
              </w:rPr>
            </w:r>
            <w:r>
              <w:rPr>
                <w:noProof/>
                <w:webHidden/>
              </w:rPr>
              <w:fldChar w:fldCharType="separate"/>
            </w:r>
            <w:r w:rsidR="00C55D93">
              <w:rPr>
                <w:noProof/>
                <w:webHidden/>
              </w:rPr>
              <w:t>13</w:t>
            </w:r>
            <w:r>
              <w:rPr>
                <w:noProof/>
                <w:webHidden/>
              </w:rPr>
              <w:fldChar w:fldCharType="end"/>
            </w:r>
          </w:hyperlink>
        </w:p>
        <w:p w14:paraId="5125C612" w14:textId="2BEA756D"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14" w:history="1">
            <w:r w:rsidRPr="007E0384">
              <w:rPr>
                <w:rStyle w:val="Hyperlink"/>
                <w:noProof/>
                <w:lang w:val="vi-VN"/>
              </w:rPr>
              <w:t>1.4.</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vi-VN"/>
              </w:rPr>
              <w:t>Mô tả bài toán</w:t>
            </w:r>
            <w:r>
              <w:rPr>
                <w:noProof/>
                <w:webHidden/>
              </w:rPr>
              <w:tab/>
            </w:r>
            <w:r>
              <w:rPr>
                <w:noProof/>
                <w:webHidden/>
              </w:rPr>
              <w:fldChar w:fldCharType="begin"/>
            </w:r>
            <w:r>
              <w:rPr>
                <w:noProof/>
                <w:webHidden/>
              </w:rPr>
              <w:instrText xml:space="preserve"> PAGEREF _Toc185471214 \h </w:instrText>
            </w:r>
            <w:r>
              <w:rPr>
                <w:noProof/>
                <w:webHidden/>
              </w:rPr>
            </w:r>
            <w:r>
              <w:rPr>
                <w:noProof/>
                <w:webHidden/>
              </w:rPr>
              <w:fldChar w:fldCharType="separate"/>
            </w:r>
            <w:r w:rsidR="00C55D93">
              <w:rPr>
                <w:noProof/>
                <w:webHidden/>
              </w:rPr>
              <w:t>15</w:t>
            </w:r>
            <w:r>
              <w:rPr>
                <w:noProof/>
                <w:webHidden/>
              </w:rPr>
              <w:fldChar w:fldCharType="end"/>
            </w:r>
          </w:hyperlink>
        </w:p>
        <w:p w14:paraId="312C89F7" w14:textId="26625ECB" w:rsidR="00865249" w:rsidRDefault="00865249">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15" w:history="1">
            <w:r w:rsidRPr="007E0384">
              <w:rPr>
                <w:rStyle w:val="Hyperlink"/>
                <w:noProof/>
                <w:lang w:val="vi-VN"/>
              </w:rPr>
              <w:t>CHƯƠNG 2:</w:t>
            </w:r>
            <w:r w:rsidRPr="007E0384">
              <w:rPr>
                <w:rStyle w:val="Hyperlink"/>
                <w:noProof/>
                <w:lang w:val="en-US"/>
              </w:rPr>
              <w:t xml:space="preserve"> LẤY DỮ LIỆU TỪ AMAZON</w:t>
            </w:r>
            <w:r>
              <w:rPr>
                <w:noProof/>
                <w:webHidden/>
              </w:rPr>
              <w:tab/>
            </w:r>
            <w:r>
              <w:rPr>
                <w:noProof/>
                <w:webHidden/>
              </w:rPr>
              <w:fldChar w:fldCharType="begin"/>
            </w:r>
            <w:r>
              <w:rPr>
                <w:noProof/>
                <w:webHidden/>
              </w:rPr>
              <w:instrText xml:space="preserve"> PAGEREF _Toc185471215 \h </w:instrText>
            </w:r>
            <w:r>
              <w:rPr>
                <w:noProof/>
                <w:webHidden/>
              </w:rPr>
            </w:r>
            <w:r>
              <w:rPr>
                <w:noProof/>
                <w:webHidden/>
              </w:rPr>
              <w:fldChar w:fldCharType="separate"/>
            </w:r>
            <w:r w:rsidR="00C55D93">
              <w:rPr>
                <w:noProof/>
                <w:webHidden/>
              </w:rPr>
              <w:t>17</w:t>
            </w:r>
            <w:r>
              <w:rPr>
                <w:noProof/>
                <w:webHidden/>
              </w:rPr>
              <w:fldChar w:fldCharType="end"/>
            </w:r>
          </w:hyperlink>
        </w:p>
        <w:p w14:paraId="14B59203" w14:textId="4A81ADC0"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16" w:history="1">
            <w:r w:rsidRPr="007E0384">
              <w:rPr>
                <w:rStyle w:val="Hyperlink"/>
                <w:noProof/>
                <w:lang w:val="en-US"/>
              </w:rPr>
              <w:t>2.1.</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en-US"/>
              </w:rPr>
              <w:t>Apache</w:t>
            </w:r>
            <w:r w:rsidRPr="007E0384">
              <w:rPr>
                <w:rStyle w:val="Hyperlink"/>
                <w:noProof/>
                <w:lang w:val="vi-VN"/>
              </w:rPr>
              <w:t xml:space="preserve"> Airflo</w:t>
            </w:r>
            <w:r w:rsidRPr="007E0384">
              <w:rPr>
                <w:rStyle w:val="Hyperlink"/>
                <w:noProof/>
                <w:lang w:val="en-US"/>
              </w:rPr>
              <w:t>w</w:t>
            </w:r>
            <w:r>
              <w:rPr>
                <w:noProof/>
                <w:webHidden/>
              </w:rPr>
              <w:tab/>
            </w:r>
            <w:r>
              <w:rPr>
                <w:noProof/>
                <w:webHidden/>
              </w:rPr>
              <w:fldChar w:fldCharType="begin"/>
            </w:r>
            <w:r>
              <w:rPr>
                <w:noProof/>
                <w:webHidden/>
              </w:rPr>
              <w:instrText xml:space="preserve"> PAGEREF _Toc185471216 \h </w:instrText>
            </w:r>
            <w:r>
              <w:rPr>
                <w:noProof/>
                <w:webHidden/>
              </w:rPr>
            </w:r>
            <w:r>
              <w:rPr>
                <w:noProof/>
                <w:webHidden/>
              </w:rPr>
              <w:fldChar w:fldCharType="separate"/>
            </w:r>
            <w:r w:rsidR="00C55D93">
              <w:rPr>
                <w:noProof/>
                <w:webHidden/>
              </w:rPr>
              <w:t>17</w:t>
            </w:r>
            <w:r>
              <w:rPr>
                <w:noProof/>
                <w:webHidden/>
              </w:rPr>
              <w:fldChar w:fldCharType="end"/>
            </w:r>
          </w:hyperlink>
        </w:p>
        <w:p w14:paraId="14AF494B" w14:textId="772F4179"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17" w:history="1">
            <w:r w:rsidRPr="007E0384">
              <w:rPr>
                <w:rStyle w:val="Hyperlink"/>
                <w:noProof/>
                <w:lang w:val="vi-VN"/>
              </w:rPr>
              <w:t>2.1.1.</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en-US"/>
              </w:rPr>
              <w:t>Giới thiệu</w:t>
            </w:r>
            <w:r>
              <w:rPr>
                <w:noProof/>
                <w:webHidden/>
              </w:rPr>
              <w:tab/>
            </w:r>
            <w:r>
              <w:rPr>
                <w:noProof/>
                <w:webHidden/>
              </w:rPr>
              <w:fldChar w:fldCharType="begin"/>
            </w:r>
            <w:r>
              <w:rPr>
                <w:noProof/>
                <w:webHidden/>
              </w:rPr>
              <w:instrText xml:space="preserve"> PAGEREF _Toc185471217 \h </w:instrText>
            </w:r>
            <w:r>
              <w:rPr>
                <w:noProof/>
                <w:webHidden/>
              </w:rPr>
            </w:r>
            <w:r>
              <w:rPr>
                <w:noProof/>
                <w:webHidden/>
              </w:rPr>
              <w:fldChar w:fldCharType="separate"/>
            </w:r>
            <w:r w:rsidR="00C55D93">
              <w:rPr>
                <w:noProof/>
                <w:webHidden/>
              </w:rPr>
              <w:t>17</w:t>
            </w:r>
            <w:r>
              <w:rPr>
                <w:noProof/>
                <w:webHidden/>
              </w:rPr>
              <w:fldChar w:fldCharType="end"/>
            </w:r>
          </w:hyperlink>
        </w:p>
        <w:p w14:paraId="239B91AC" w14:textId="07777CD2"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18" w:history="1">
            <w:r w:rsidRPr="007E0384">
              <w:rPr>
                <w:rStyle w:val="Hyperlink"/>
                <w:noProof/>
                <w:lang w:val="en-US"/>
              </w:rPr>
              <w:t>2.1.2.</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en-US"/>
              </w:rPr>
              <w:t>Kiến trúc</w:t>
            </w:r>
            <w:r>
              <w:rPr>
                <w:noProof/>
                <w:webHidden/>
              </w:rPr>
              <w:tab/>
            </w:r>
            <w:r>
              <w:rPr>
                <w:noProof/>
                <w:webHidden/>
              </w:rPr>
              <w:fldChar w:fldCharType="begin"/>
            </w:r>
            <w:r>
              <w:rPr>
                <w:noProof/>
                <w:webHidden/>
              </w:rPr>
              <w:instrText xml:space="preserve"> PAGEREF _Toc185471218 \h </w:instrText>
            </w:r>
            <w:r>
              <w:rPr>
                <w:noProof/>
                <w:webHidden/>
              </w:rPr>
            </w:r>
            <w:r>
              <w:rPr>
                <w:noProof/>
                <w:webHidden/>
              </w:rPr>
              <w:fldChar w:fldCharType="separate"/>
            </w:r>
            <w:r w:rsidR="00C55D93">
              <w:rPr>
                <w:noProof/>
                <w:webHidden/>
              </w:rPr>
              <w:t>17</w:t>
            </w:r>
            <w:r>
              <w:rPr>
                <w:noProof/>
                <w:webHidden/>
              </w:rPr>
              <w:fldChar w:fldCharType="end"/>
            </w:r>
          </w:hyperlink>
        </w:p>
        <w:p w14:paraId="22303BA4" w14:textId="22331203"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19" w:history="1">
            <w:r w:rsidRPr="007E0384">
              <w:rPr>
                <w:rStyle w:val="Hyperlink"/>
                <w:noProof/>
                <w:lang w:val="vi-VN"/>
              </w:rPr>
              <w:t>2.2.</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en-US"/>
              </w:rPr>
              <w:t>Crawl data từ Amazon phục vụ cho đồ án</w:t>
            </w:r>
            <w:r>
              <w:rPr>
                <w:noProof/>
                <w:webHidden/>
              </w:rPr>
              <w:tab/>
            </w:r>
            <w:r>
              <w:rPr>
                <w:noProof/>
                <w:webHidden/>
              </w:rPr>
              <w:fldChar w:fldCharType="begin"/>
            </w:r>
            <w:r>
              <w:rPr>
                <w:noProof/>
                <w:webHidden/>
              </w:rPr>
              <w:instrText xml:space="preserve"> PAGEREF _Toc185471219 \h </w:instrText>
            </w:r>
            <w:r>
              <w:rPr>
                <w:noProof/>
                <w:webHidden/>
              </w:rPr>
            </w:r>
            <w:r>
              <w:rPr>
                <w:noProof/>
                <w:webHidden/>
              </w:rPr>
              <w:fldChar w:fldCharType="separate"/>
            </w:r>
            <w:r w:rsidR="00C55D93">
              <w:rPr>
                <w:noProof/>
                <w:webHidden/>
              </w:rPr>
              <w:t>18</w:t>
            </w:r>
            <w:r>
              <w:rPr>
                <w:noProof/>
                <w:webHidden/>
              </w:rPr>
              <w:fldChar w:fldCharType="end"/>
            </w:r>
          </w:hyperlink>
        </w:p>
        <w:p w14:paraId="2F6CD959" w14:textId="61D61AFB"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20" w:history="1">
            <w:r w:rsidRPr="007E0384">
              <w:rPr>
                <w:rStyle w:val="Hyperlink"/>
                <w:noProof/>
                <w:lang w:val="vi-VN"/>
              </w:rPr>
              <w:t>2.2.1.</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vi-VN"/>
              </w:rPr>
              <w:t>Sử dụng Docker để setup Airflow</w:t>
            </w:r>
            <w:r>
              <w:rPr>
                <w:noProof/>
                <w:webHidden/>
              </w:rPr>
              <w:tab/>
            </w:r>
            <w:r>
              <w:rPr>
                <w:noProof/>
                <w:webHidden/>
              </w:rPr>
              <w:fldChar w:fldCharType="begin"/>
            </w:r>
            <w:r>
              <w:rPr>
                <w:noProof/>
                <w:webHidden/>
              </w:rPr>
              <w:instrText xml:space="preserve"> PAGEREF _Toc185471220 \h </w:instrText>
            </w:r>
            <w:r>
              <w:rPr>
                <w:noProof/>
                <w:webHidden/>
              </w:rPr>
            </w:r>
            <w:r>
              <w:rPr>
                <w:noProof/>
                <w:webHidden/>
              </w:rPr>
              <w:fldChar w:fldCharType="separate"/>
            </w:r>
            <w:r w:rsidR="00C55D93">
              <w:rPr>
                <w:noProof/>
                <w:webHidden/>
              </w:rPr>
              <w:t>18</w:t>
            </w:r>
            <w:r>
              <w:rPr>
                <w:noProof/>
                <w:webHidden/>
              </w:rPr>
              <w:fldChar w:fldCharType="end"/>
            </w:r>
          </w:hyperlink>
        </w:p>
        <w:p w14:paraId="7DDAEBD8" w14:textId="47CDD96D"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21" w:history="1">
            <w:r w:rsidRPr="007E0384">
              <w:rPr>
                <w:rStyle w:val="Hyperlink"/>
                <w:noProof/>
              </w:rPr>
              <w:t>2.2.2.</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rPr>
              <w:t>Crawl</w:t>
            </w:r>
            <w:r w:rsidRPr="007E0384">
              <w:rPr>
                <w:rStyle w:val="Hyperlink"/>
                <w:noProof/>
                <w:lang w:val="vi-VN"/>
              </w:rPr>
              <w:t xml:space="preserve"> Data từ Amazon</w:t>
            </w:r>
            <w:r>
              <w:rPr>
                <w:noProof/>
                <w:webHidden/>
              </w:rPr>
              <w:tab/>
            </w:r>
            <w:r>
              <w:rPr>
                <w:noProof/>
                <w:webHidden/>
              </w:rPr>
              <w:fldChar w:fldCharType="begin"/>
            </w:r>
            <w:r>
              <w:rPr>
                <w:noProof/>
                <w:webHidden/>
              </w:rPr>
              <w:instrText xml:space="preserve"> PAGEREF _Toc185471221 \h </w:instrText>
            </w:r>
            <w:r>
              <w:rPr>
                <w:noProof/>
                <w:webHidden/>
              </w:rPr>
              <w:fldChar w:fldCharType="separate"/>
            </w:r>
            <w:r w:rsidR="00C55D93">
              <w:rPr>
                <w:b w:val="0"/>
                <w:bCs w:val="0"/>
                <w:noProof/>
                <w:webHidden/>
                <w:lang w:val="en-US"/>
              </w:rPr>
              <w:t>Error! Bookmark not defined.</w:t>
            </w:r>
            <w:r>
              <w:rPr>
                <w:noProof/>
                <w:webHidden/>
              </w:rPr>
              <w:fldChar w:fldCharType="end"/>
            </w:r>
          </w:hyperlink>
        </w:p>
        <w:p w14:paraId="5296A65E" w14:textId="0CFB920A" w:rsidR="00865249" w:rsidRDefault="00865249">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22" w:history="1">
            <w:r w:rsidRPr="007E0384">
              <w:rPr>
                <w:rStyle w:val="Hyperlink"/>
                <w:noProof/>
                <w:lang w:val="vi-VN"/>
              </w:rPr>
              <w:t>CHƯƠNG 3:</w:t>
            </w:r>
            <w:r w:rsidRPr="007E0384">
              <w:rPr>
                <w:rStyle w:val="Hyperlink"/>
                <w:noProof/>
                <w:lang w:val="en-US"/>
              </w:rPr>
              <w:t xml:space="preserve"> KỸ THUẬT TIỀN XỬ LÝ</w:t>
            </w:r>
            <w:r>
              <w:rPr>
                <w:noProof/>
                <w:webHidden/>
              </w:rPr>
              <w:tab/>
            </w:r>
            <w:r>
              <w:rPr>
                <w:noProof/>
                <w:webHidden/>
              </w:rPr>
              <w:fldChar w:fldCharType="begin"/>
            </w:r>
            <w:r>
              <w:rPr>
                <w:noProof/>
                <w:webHidden/>
              </w:rPr>
              <w:instrText xml:space="preserve"> PAGEREF _Toc185471222 \h </w:instrText>
            </w:r>
            <w:r>
              <w:rPr>
                <w:noProof/>
                <w:webHidden/>
              </w:rPr>
            </w:r>
            <w:r>
              <w:rPr>
                <w:noProof/>
                <w:webHidden/>
              </w:rPr>
              <w:fldChar w:fldCharType="separate"/>
            </w:r>
            <w:r w:rsidR="00C55D93">
              <w:rPr>
                <w:noProof/>
                <w:webHidden/>
              </w:rPr>
              <w:t>26</w:t>
            </w:r>
            <w:r>
              <w:rPr>
                <w:noProof/>
                <w:webHidden/>
              </w:rPr>
              <w:fldChar w:fldCharType="end"/>
            </w:r>
          </w:hyperlink>
        </w:p>
        <w:p w14:paraId="78794960" w14:textId="67C46E31"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23" w:history="1">
            <w:r w:rsidRPr="007E0384">
              <w:rPr>
                <w:rStyle w:val="Hyperlink"/>
                <w:noProof/>
                <w:lang w:val="vi-VN"/>
              </w:rPr>
              <w:t>3.1.</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vi-VN"/>
              </w:rPr>
              <w:t>Làm sạch dữ liệu</w:t>
            </w:r>
            <w:r>
              <w:rPr>
                <w:noProof/>
                <w:webHidden/>
              </w:rPr>
              <w:tab/>
            </w:r>
            <w:r>
              <w:rPr>
                <w:noProof/>
                <w:webHidden/>
              </w:rPr>
              <w:fldChar w:fldCharType="begin"/>
            </w:r>
            <w:r>
              <w:rPr>
                <w:noProof/>
                <w:webHidden/>
              </w:rPr>
              <w:instrText xml:space="preserve"> PAGEREF _Toc185471223 \h </w:instrText>
            </w:r>
            <w:r>
              <w:rPr>
                <w:noProof/>
                <w:webHidden/>
              </w:rPr>
            </w:r>
            <w:r>
              <w:rPr>
                <w:noProof/>
                <w:webHidden/>
              </w:rPr>
              <w:fldChar w:fldCharType="separate"/>
            </w:r>
            <w:r w:rsidR="00C55D93">
              <w:rPr>
                <w:noProof/>
                <w:webHidden/>
              </w:rPr>
              <w:t>26</w:t>
            </w:r>
            <w:r>
              <w:rPr>
                <w:noProof/>
                <w:webHidden/>
              </w:rPr>
              <w:fldChar w:fldCharType="end"/>
            </w:r>
          </w:hyperlink>
        </w:p>
        <w:p w14:paraId="6000D0EC" w14:textId="043C8D35"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24" w:history="1">
            <w:r w:rsidRPr="007E0384">
              <w:rPr>
                <w:rStyle w:val="Hyperlink"/>
                <w:noProof/>
                <w:lang w:val="vi-VN"/>
              </w:rPr>
              <w:t>3.1.1.</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en-US"/>
              </w:rPr>
              <w:t>Loại</w:t>
            </w:r>
            <w:r w:rsidRPr="007E0384">
              <w:rPr>
                <w:rStyle w:val="Hyperlink"/>
                <w:noProof/>
                <w:lang w:val="vi-VN"/>
              </w:rPr>
              <w:t xml:space="preserve"> bỏ cột bị thiếu dữ liệu</w:t>
            </w:r>
            <w:r>
              <w:rPr>
                <w:noProof/>
                <w:webHidden/>
              </w:rPr>
              <w:tab/>
            </w:r>
            <w:r>
              <w:rPr>
                <w:noProof/>
                <w:webHidden/>
              </w:rPr>
              <w:fldChar w:fldCharType="begin"/>
            </w:r>
            <w:r>
              <w:rPr>
                <w:noProof/>
                <w:webHidden/>
              </w:rPr>
              <w:instrText xml:space="preserve"> PAGEREF _Toc185471224 \h </w:instrText>
            </w:r>
            <w:r>
              <w:rPr>
                <w:noProof/>
                <w:webHidden/>
              </w:rPr>
            </w:r>
            <w:r>
              <w:rPr>
                <w:noProof/>
                <w:webHidden/>
              </w:rPr>
              <w:fldChar w:fldCharType="separate"/>
            </w:r>
            <w:r w:rsidR="00C55D93">
              <w:rPr>
                <w:noProof/>
                <w:webHidden/>
              </w:rPr>
              <w:t>26</w:t>
            </w:r>
            <w:r>
              <w:rPr>
                <w:noProof/>
                <w:webHidden/>
              </w:rPr>
              <w:fldChar w:fldCharType="end"/>
            </w:r>
          </w:hyperlink>
        </w:p>
        <w:p w14:paraId="1A5BE10D" w14:textId="3BF1E8A0"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25" w:history="1">
            <w:r w:rsidRPr="007E0384">
              <w:rPr>
                <w:rStyle w:val="Hyperlink"/>
                <w:noProof/>
                <w:lang w:val="vi-VN"/>
              </w:rPr>
              <w:t>3.1.2.</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vi-VN"/>
              </w:rPr>
              <w:t>Xử lý cột price, old_price, rating</w:t>
            </w:r>
            <w:r>
              <w:rPr>
                <w:noProof/>
                <w:webHidden/>
              </w:rPr>
              <w:tab/>
            </w:r>
            <w:r>
              <w:rPr>
                <w:noProof/>
                <w:webHidden/>
              </w:rPr>
              <w:fldChar w:fldCharType="begin"/>
            </w:r>
            <w:r>
              <w:rPr>
                <w:noProof/>
                <w:webHidden/>
              </w:rPr>
              <w:instrText xml:space="preserve"> PAGEREF _Toc185471225 \h </w:instrText>
            </w:r>
            <w:r>
              <w:rPr>
                <w:noProof/>
                <w:webHidden/>
              </w:rPr>
            </w:r>
            <w:r>
              <w:rPr>
                <w:noProof/>
                <w:webHidden/>
              </w:rPr>
              <w:fldChar w:fldCharType="separate"/>
            </w:r>
            <w:r w:rsidR="00C55D93">
              <w:rPr>
                <w:noProof/>
                <w:webHidden/>
              </w:rPr>
              <w:t>26</w:t>
            </w:r>
            <w:r>
              <w:rPr>
                <w:noProof/>
                <w:webHidden/>
              </w:rPr>
              <w:fldChar w:fldCharType="end"/>
            </w:r>
          </w:hyperlink>
        </w:p>
        <w:p w14:paraId="51D5781A" w14:textId="2E163BAF"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26" w:history="1">
            <w:r w:rsidRPr="007E0384">
              <w:rPr>
                <w:rStyle w:val="Hyperlink"/>
                <w:noProof/>
                <w:lang w:val="vi-VN"/>
              </w:rPr>
              <w:t>3.1.3.</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vi-VN"/>
              </w:rPr>
              <w:t>Xử lý cột reviews, purchases</w:t>
            </w:r>
            <w:r>
              <w:rPr>
                <w:noProof/>
                <w:webHidden/>
              </w:rPr>
              <w:tab/>
            </w:r>
            <w:r>
              <w:rPr>
                <w:noProof/>
                <w:webHidden/>
              </w:rPr>
              <w:fldChar w:fldCharType="begin"/>
            </w:r>
            <w:r>
              <w:rPr>
                <w:noProof/>
                <w:webHidden/>
              </w:rPr>
              <w:instrText xml:space="preserve"> PAGEREF _Toc185471226 \h </w:instrText>
            </w:r>
            <w:r>
              <w:rPr>
                <w:noProof/>
                <w:webHidden/>
              </w:rPr>
            </w:r>
            <w:r>
              <w:rPr>
                <w:noProof/>
                <w:webHidden/>
              </w:rPr>
              <w:fldChar w:fldCharType="separate"/>
            </w:r>
            <w:r w:rsidR="00C55D93">
              <w:rPr>
                <w:noProof/>
                <w:webHidden/>
              </w:rPr>
              <w:t>28</w:t>
            </w:r>
            <w:r>
              <w:rPr>
                <w:noProof/>
                <w:webHidden/>
              </w:rPr>
              <w:fldChar w:fldCharType="end"/>
            </w:r>
          </w:hyperlink>
        </w:p>
        <w:p w14:paraId="056D691F" w14:textId="5F415AED"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27" w:history="1">
            <w:r w:rsidRPr="007E0384">
              <w:rPr>
                <w:rStyle w:val="Hyperlink"/>
                <w:noProof/>
                <w:lang w:val="vi-VN"/>
              </w:rPr>
              <w:t>3.1.4.</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vi-VN"/>
              </w:rPr>
              <w:t>Xử lý cột Brands</w:t>
            </w:r>
            <w:r>
              <w:rPr>
                <w:noProof/>
                <w:webHidden/>
              </w:rPr>
              <w:tab/>
            </w:r>
            <w:r>
              <w:rPr>
                <w:noProof/>
                <w:webHidden/>
              </w:rPr>
              <w:fldChar w:fldCharType="begin"/>
            </w:r>
            <w:r>
              <w:rPr>
                <w:noProof/>
                <w:webHidden/>
              </w:rPr>
              <w:instrText xml:space="preserve"> PAGEREF _Toc185471227 \h </w:instrText>
            </w:r>
            <w:r>
              <w:rPr>
                <w:noProof/>
                <w:webHidden/>
              </w:rPr>
            </w:r>
            <w:r>
              <w:rPr>
                <w:noProof/>
                <w:webHidden/>
              </w:rPr>
              <w:fldChar w:fldCharType="separate"/>
            </w:r>
            <w:r w:rsidR="00C55D93">
              <w:rPr>
                <w:noProof/>
                <w:webHidden/>
              </w:rPr>
              <w:t>30</w:t>
            </w:r>
            <w:r>
              <w:rPr>
                <w:noProof/>
                <w:webHidden/>
              </w:rPr>
              <w:fldChar w:fldCharType="end"/>
            </w:r>
          </w:hyperlink>
        </w:p>
        <w:p w14:paraId="51667E69" w14:textId="5A383183"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28" w:history="1">
            <w:r w:rsidRPr="007E0384">
              <w:rPr>
                <w:rStyle w:val="Hyperlink"/>
                <w:noProof/>
                <w:lang w:val="vi-VN"/>
              </w:rPr>
              <w:t>3.1.5.</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vi-VN"/>
              </w:rPr>
              <w:t>Xử lý cột Memory Storage Capacity, Digital Storage Capacity</w:t>
            </w:r>
            <w:r>
              <w:rPr>
                <w:noProof/>
                <w:webHidden/>
              </w:rPr>
              <w:tab/>
            </w:r>
            <w:r>
              <w:rPr>
                <w:noProof/>
                <w:webHidden/>
              </w:rPr>
              <w:fldChar w:fldCharType="begin"/>
            </w:r>
            <w:r>
              <w:rPr>
                <w:noProof/>
                <w:webHidden/>
              </w:rPr>
              <w:instrText xml:space="preserve"> PAGEREF _Toc185471228 \h </w:instrText>
            </w:r>
            <w:r>
              <w:rPr>
                <w:noProof/>
                <w:webHidden/>
              </w:rPr>
            </w:r>
            <w:r>
              <w:rPr>
                <w:noProof/>
                <w:webHidden/>
              </w:rPr>
              <w:fldChar w:fldCharType="separate"/>
            </w:r>
            <w:r w:rsidR="00C55D93">
              <w:rPr>
                <w:noProof/>
                <w:webHidden/>
              </w:rPr>
              <w:t>32</w:t>
            </w:r>
            <w:r>
              <w:rPr>
                <w:noProof/>
                <w:webHidden/>
              </w:rPr>
              <w:fldChar w:fldCharType="end"/>
            </w:r>
          </w:hyperlink>
        </w:p>
        <w:p w14:paraId="640C6C2B" w14:textId="2BBC1B83"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29" w:history="1">
            <w:r w:rsidRPr="007E0384">
              <w:rPr>
                <w:rStyle w:val="Hyperlink"/>
                <w:noProof/>
                <w:lang w:val="vi-VN"/>
              </w:rPr>
              <w:t>3.1.6.</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vi-VN"/>
              </w:rPr>
              <w:t>Xử lý cột Hardware Interface</w:t>
            </w:r>
            <w:r>
              <w:rPr>
                <w:noProof/>
                <w:webHidden/>
              </w:rPr>
              <w:tab/>
            </w:r>
            <w:r>
              <w:rPr>
                <w:noProof/>
                <w:webHidden/>
              </w:rPr>
              <w:fldChar w:fldCharType="begin"/>
            </w:r>
            <w:r>
              <w:rPr>
                <w:noProof/>
                <w:webHidden/>
              </w:rPr>
              <w:instrText xml:space="preserve"> PAGEREF _Toc185471229 \h </w:instrText>
            </w:r>
            <w:r>
              <w:rPr>
                <w:noProof/>
                <w:webHidden/>
              </w:rPr>
            </w:r>
            <w:r>
              <w:rPr>
                <w:noProof/>
                <w:webHidden/>
              </w:rPr>
              <w:fldChar w:fldCharType="separate"/>
            </w:r>
            <w:r w:rsidR="00C55D93">
              <w:rPr>
                <w:noProof/>
                <w:webHidden/>
              </w:rPr>
              <w:t>35</w:t>
            </w:r>
            <w:r>
              <w:rPr>
                <w:noProof/>
                <w:webHidden/>
              </w:rPr>
              <w:fldChar w:fldCharType="end"/>
            </w:r>
          </w:hyperlink>
        </w:p>
        <w:p w14:paraId="4B9E8849" w14:textId="1FB5DEB6"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30" w:history="1">
            <w:r w:rsidRPr="007E0384">
              <w:rPr>
                <w:rStyle w:val="Hyperlink"/>
                <w:noProof/>
                <w:lang w:val="vi-VN"/>
              </w:rPr>
              <w:t>3.1.7.</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vi-VN"/>
              </w:rPr>
              <w:t>Xử lý cột Write Speed, Read Speed</w:t>
            </w:r>
            <w:r>
              <w:rPr>
                <w:noProof/>
                <w:webHidden/>
              </w:rPr>
              <w:tab/>
            </w:r>
            <w:r>
              <w:rPr>
                <w:noProof/>
                <w:webHidden/>
              </w:rPr>
              <w:fldChar w:fldCharType="begin"/>
            </w:r>
            <w:r>
              <w:rPr>
                <w:noProof/>
                <w:webHidden/>
              </w:rPr>
              <w:instrText xml:space="preserve"> PAGEREF _Toc185471230 \h </w:instrText>
            </w:r>
            <w:r>
              <w:rPr>
                <w:noProof/>
                <w:webHidden/>
              </w:rPr>
            </w:r>
            <w:r>
              <w:rPr>
                <w:noProof/>
                <w:webHidden/>
              </w:rPr>
              <w:fldChar w:fldCharType="separate"/>
            </w:r>
            <w:r w:rsidR="00C55D93">
              <w:rPr>
                <w:noProof/>
                <w:webHidden/>
              </w:rPr>
              <w:t>37</w:t>
            </w:r>
            <w:r>
              <w:rPr>
                <w:noProof/>
                <w:webHidden/>
              </w:rPr>
              <w:fldChar w:fldCharType="end"/>
            </w:r>
          </w:hyperlink>
        </w:p>
        <w:p w14:paraId="1BDF2A1E" w14:textId="34D495F1"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31" w:history="1">
            <w:r w:rsidRPr="007E0384">
              <w:rPr>
                <w:rStyle w:val="Hyperlink"/>
                <w:noProof/>
                <w:lang w:val="vi-VN"/>
              </w:rPr>
              <w:t>3.1.8.</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vi-VN"/>
              </w:rPr>
              <w:t>Xử lý cột Color</w:t>
            </w:r>
            <w:r>
              <w:rPr>
                <w:noProof/>
                <w:webHidden/>
              </w:rPr>
              <w:tab/>
            </w:r>
            <w:r>
              <w:rPr>
                <w:noProof/>
                <w:webHidden/>
              </w:rPr>
              <w:fldChar w:fldCharType="begin"/>
            </w:r>
            <w:r>
              <w:rPr>
                <w:noProof/>
                <w:webHidden/>
              </w:rPr>
              <w:instrText xml:space="preserve"> PAGEREF _Toc185471231 \h </w:instrText>
            </w:r>
            <w:r>
              <w:rPr>
                <w:noProof/>
                <w:webHidden/>
              </w:rPr>
            </w:r>
            <w:r>
              <w:rPr>
                <w:noProof/>
                <w:webHidden/>
              </w:rPr>
              <w:fldChar w:fldCharType="separate"/>
            </w:r>
            <w:r w:rsidR="00C55D93">
              <w:rPr>
                <w:noProof/>
                <w:webHidden/>
              </w:rPr>
              <w:t>39</w:t>
            </w:r>
            <w:r>
              <w:rPr>
                <w:noProof/>
                <w:webHidden/>
              </w:rPr>
              <w:fldChar w:fldCharType="end"/>
            </w:r>
          </w:hyperlink>
        </w:p>
        <w:p w14:paraId="5B5F9351" w14:textId="58BE82E5"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32" w:history="1">
            <w:r w:rsidRPr="007E0384">
              <w:rPr>
                <w:rStyle w:val="Hyperlink"/>
                <w:noProof/>
                <w:lang w:val="vi-VN"/>
              </w:rPr>
              <w:t>3.1.9.</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vi-VN"/>
              </w:rPr>
              <w:t>Loại bỏ các hàng bị thiếu dữ liệu và bị lặp</w:t>
            </w:r>
            <w:r>
              <w:rPr>
                <w:noProof/>
                <w:webHidden/>
              </w:rPr>
              <w:tab/>
            </w:r>
            <w:r>
              <w:rPr>
                <w:noProof/>
                <w:webHidden/>
              </w:rPr>
              <w:fldChar w:fldCharType="begin"/>
            </w:r>
            <w:r>
              <w:rPr>
                <w:noProof/>
                <w:webHidden/>
              </w:rPr>
              <w:instrText xml:space="preserve"> PAGEREF _Toc185471232 \h </w:instrText>
            </w:r>
            <w:r>
              <w:rPr>
                <w:noProof/>
                <w:webHidden/>
              </w:rPr>
            </w:r>
            <w:r>
              <w:rPr>
                <w:noProof/>
                <w:webHidden/>
              </w:rPr>
              <w:fldChar w:fldCharType="separate"/>
            </w:r>
            <w:r w:rsidR="00C55D93">
              <w:rPr>
                <w:noProof/>
                <w:webHidden/>
              </w:rPr>
              <w:t>42</w:t>
            </w:r>
            <w:r>
              <w:rPr>
                <w:noProof/>
                <w:webHidden/>
              </w:rPr>
              <w:fldChar w:fldCharType="end"/>
            </w:r>
          </w:hyperlink>
        </w:p>
        <w:p w14:paraId="7CA38322" w14:textId="4F7C5A6B"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33" w:history="1">
            <w:r w:rsidRPr="007E0384">
              <w:rPr>
                <w:rStyle w:val="Hyperlink"/>
                <w:noProof/>
                <w:lang w:val="vi-VN"/>
              </w:rPr>
              <w:t>3.2.</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vi-VN"/>
              </w:rPr>
              <w:t>Chuẩn bị dữ liệu cho kỹ thuật khai thác</w:t>
            </w:r>
            <w:r>
              <w:rPr>
                <w:noProof/>
                <w:webHidden/>
              </w:rPr>
              <w:tab/>
            </w:r>
            <w:r>
              <w:rPr>
                <w:noProof/>
                <w:webHidden/>
              </w:rPr>
              <w:fldChar w:fldCharType="begin"/>
            </w:r>
            <w:r>
              <w:rPr>
                <w:noProof/>
                <w:webHidden/>
              </w:rPr>
              <w:instrText xml:space="preserve"> PAGEREF _Toc185471233 \h </w:instrText>
            </w:r>
            <w:r>
              <w:rPr>
                <w:noProof/>
                <w:webHidden/>
              </w:rPr>
            </w:r>
            <w:r>
              <w:rPr>
                <w:noProof/>
                <w:webHidden/>
              </w:rPr>
              <w:fldChar w:fldCharType="separate"/>
            </w:r>
            <w:r w:rsidR="00C55D93">
              <w:rPr>
                <w:noProof/>
                <w:webHidden/>
              </w:rPr>
              <w:t>42</w:t>
            </w:r>
            <w:r>
              <w:rPr>
                <w:noProof/>
                <w:webHidden/>
              </w:rPr>
              <w:fldChar w:fldCharType="end"/>
            </w:r>
          </w:hyperlink>
        </w:p>
        <w:p w14:paraId="27EAA118" w14:textId="1DBF3F57"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34" w:history="1">
            <w:r w:rsidRPr="007E0384">
              <w:rPr>
                <w:rStyle w:val="Hyperlink"/>
                <w:noProof/>
                <w:lang w:val="vi-VN"/>
              </w:rPr>
              <w:t>3.2.1.</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vi-VN"/>
              </w:rPr>
              <w:t>Kỹ thuật MinMaxScaler:</w:t>
            </w:r>
            <w:r>
              <w:rPr>
                <w:noProof/>
                <w:webHidden/>
              </w:rPr>
              <w:tab/>
            </w:r>
            <w:r>
              <w:rPr>
                <w:noProof/>
                <w:webHidden/>
              </w:rPr>
              <w:fldChar w:fldCharType="begin"/>
            </w:r>
            <w:r>
              <w:rPr>
                <w:noProof/>
                <w:webHidden/>
              </w:rPr>
              <w:instrText xml:space="preserve"> PAGEREF _Toc185471234 \h </w:instrText>
            </w:r>
            <w:r>
              <w:rPr>
                <w:noProof/>
                <w:webHidden/>
              </w:rPr>
            </w:r>
            <w:r>
              <w:rPr>
                <w:noProof/>
                <w:webHidden/>
              </w:rPr>
              <w:fldChar w:fldCharType="separate"/>
            </w:r>
            <w:r w:rsidR="00C55D93">
              <w:rPr>
                <w:noProof/>
                <w:webHidden/>
              </w:rPr>
              <w:t>42</w:t>
            </w:r>
            <w:r>
              <w:rPr>
                <w:noProof/>
                <w:webHidden/>
              </w:rPr>
              <w:fldChar w:fldCharType="end"/>
            </w:r>
          </w:hyperlink>
        </w:p>
        <w:p w14:paraId="6F32E55D" w14:textId="5533FF81"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35" w:history="1">
            <w:r w:rsidRPr="007E0384">
              <w:rPr>
                <w:rStyle w:val="Hyperlink"/>
                <w:noProof/>
                <w:lang w:val="vi-VN"/>
              </w:rPr>
              <w:t>3.2.2.</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rPr>
              <w:t>Kỹ</w:t>
            </w:r>
            <w:r w:rsidRPr="007E0384">
              <w:rPr>
                <w:rStyle w:val="Hyperlink"/>
                <w:noProof/>
                <w:lang w:val="vi-VN"/>
              </w:rPr>
              <w:t xml:space="preserve"> thuật StringIndex + One-hot Encoding:</w:t>
            </w:r>
            <w:r>
              <w:rPr>
                <w:noProof/>
                <w:webHidden/>
              </w:rPr>
              <w:tab/>
            </w:r>
            <w:r>
              <w:rPr>
                <w:noProof/>
                <w:webHidden/>
              </w:rPr>
              <w:fldChar w:fldCharType="begin"/>
            </w:r>
            <w:r>
              <w:rPr>
                <w:noProof/>
                <w:webHidden/>
              </w:rPr>
              <w:instrText xml:space="preserve"> PAGEREF _Toc185471235 \h </w:instrText>
            </w:r>
            <w:r>
              <w:rPr>
                <w:noProof/>
                <w:webHidden/>
              </w:rPr>
            </w:r>
            <w:r>
              <w:rPr>
                <w:noProof/>
                <w:webHidden/>
              </w:rPr>
              <w:fldChar w:fldCharType="separate"/>
            </w:r>
            <w:r w:rsidR="00C55D93">
              <w:rPr>
                <w:noProof/>
                <w:webHidden/>
              </w:rPr>
              <w:t>43</w:t>
            </w:r>
            <w:r>
              <w:rPr>
                <w:noProof/>
                <w:webHidden/>
              </w:rPr>
              <w:fldChar w:fldCharType="end"/>
            </w:r>
          </w:hyperlink>
        </w:p>
        <w:p w14:paraId="0E962436" w14:textId="480A6952" w:rsidR="00865249" w:rsidRDefault="00865249">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36" w:history="1">
            <w:r w:rsidRPr="007E0384">
              <w:rPr>
                <w:rStyle w:val="Hyperlink"/>
                <w:noProof/>
                <w:lang w:val="vi-VN"/>
              </w:rPr>
              <w:t>CHƯƠNG 4:</w:t>
            </w:r>
            <w:r w:rsidRPr="007E0384">
              <w:rPr>
                <w:rStyle w:val="Hyperlink"/>
                <w:noProof/>
                <w:lang w:val="en-US"/>
              </w:rPr>
              <w:t xml:space="preserve"> KỸ THUẬT KHAI THÁC DỮ LIỆU</w:t>
            </w:r>
            <w:r>
              <w:rPr>
                <w:noProof/>
                <w:webHidden/>
              </w:rPr>
              <w:tab/>
            </w:r>
            <w:r>
              <w:rPr>
                <w:noProof/>
                <w:webHidden/>
              </w:rPr>
              <w:fldChar w:fldCharType="begin"/>
            </w:r>
            <w:r>
              <w:rPr>
                <w:noProof/>
                <w:webHidden/>
              </w:rPr>
              <w:instrText xml:space="preserve"> PAGEREF _Toc185471236 \h </w:instrText>
            </w:r>
            <w:r>
              <w:rPr>
                <w:noProof/>
                <w:webHidden/>
              </w:rPr>
            </w:r>
            <w:r>
              <w:rPr>
                <w:noProof/>
                <w:webHidden/>
              </w:rPr>
              <w:fldChar w:fldCharType="separate"/>
            </w:r>
            <w:r w:rsidR="00C55D93">
              <w:rPr>
                <w:noProof/>
                <w:webHidden/>
              </w:rPr>
              <w:t>45</w:t>
            </w:r>
            <w:r>
              <w:rPr>
                <w:noProof/>
                <w:webHidden/>
              </w:rPr>
              <w:fldChar w:fldCharType="end"/>
            </w:r>
          </w:hyperlink>
        </w:p>
        <w:p w14:paraId="30F7F62C" w14:textId="43AEAB3B"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37" w:history="1">
            <w:r w:rsidRPr="007E0384">
              <w:rPr>
                <w:rStyle w:val="Hyperlink"/>
                <w:noProof/>
                <w:lang w:val="vi-VN"/>
              </w:rPr>
              <w:t>4.1.</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en-US"/>
              </w:rPr>
              <w:t>K-Means</w:t>
            </w:r>
            <w:r>
              <w:rPr>
                <w:noProof/>
                <w:webHidden/>
              </w:rPr>
              <w:tab/>
            </w:r>
            <w:r>
              <w:rPr>
                <w:noProof/>
                <w:webHidden/>
              </w:rPr>
              <w:fldChar w:fldCharType="begin"/>
            </w:r>
            <w:r>
              <w:rPr>
                <w:noProof/>
                <w:webHidden/>
              </w:rPr>
              <w:instrText xml:space="preserve"> PAGEREF _Toc185471237 \h </w:instrText>
            </w:r>
            <w:r>
              <w:rPr>
                <w:noProof/>
                <w:webHidden/>
              </w:rPr>
            </w:r>
            <w:r>
              <w:rPr>
                <w:noProof/>
                <w:webHidden/>
              </w:rPr>
              <w:fldChar w:fldCharType="separate"/>
            </w:r>
            <w:r w:rsidR="00C55D93">
              <w:rPr>
                <w:noProof/>
                <w:webHidden/>
              </w:rPr>
              <w:t>45</w:t>
            </w:r>
            <w:r>
              <w:rPr>
                <w:noProof/>
                <w:webHidden/>
              </w:rPr>
              <w:fldChar w:fldCharType="end"/>
            </w:r>
          </w:hyperlink>
        </w:p>
        <w:p w14:paraId="33ABC58F" w14:textId="589913FA"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38" w:history="1">
            <w:r w:rsidRPr="007E0384">
              <w:rPr>
                <w:rStyle w:val="Hyperlink"/>
                <w:noProof/>
                <w:lang w:val="vi-VN"/>
              </w:rPr>
              <w:t>4.1.1.</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en-US"/>
              </w:rPr>
              <w:t>Cơ sở lý thuyết</w:t>
            </w:r>
            <w:r>
              <w:rPr>
                <w:noProof/>
                <w:webHidden/>
              </w:rPr>
              <w:tab/>
            </w:r>
            <w:r>
              <w:rPr>
                <w:noProof/>
                <w:webHidden/>
              </w:rPr>
              <w:fldChar w:fldCharType="begin"/>
            </w:r>
            <w:r>
              <w:rPr>
                <w:noProof/>
                <w:webHidden/>
              </w:rPr>
              <w:instrText xml:space="preserve"> PAGEREF _Toc185471238 \h </w:instrText>
            </w:r>
            <w:r>
              <w:rPr>
                <w:noProof/>
                <w:webHidden/>
              </w:rPr>
            </w:r>
            <w:r>
              <w:rPr>
                <w:noProof/>
                <w:webHidden/>
              </w:rPr>
              <w:fldChar w:fldCharType="separate"/>
            </w:r>
            <w:r w:rsidR="00C55D93">
              <w:rPr>
                <w:noProof/>
                <w:webHidden/>
              </w:rPr>
              <w:t>45</w:t>
            </w:r>
            <w:r>
              <w:rPr>
                <w:noProof/>
                <w:webHidden/>
              </w:rPr>
              <w:fldChar w:fldCharType="end"/>
            </w:r>
          </w:hyperlink>
        </w:p>
        <w:p w14:paraId="5FC6D50A" w14:textId="38D3EE68"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39" w:history="1">
            <w:r w:rsidRPr="007E0384">
              <w:rPr>
                <w:rStyle w:val="Hyperlink"/>
                <w:noProof/>
                <w:lang w:val="en-US"/>
              </w:rPr>
              <w:t>4.1.2.</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en-US"/>
              </w:rPr>
              <w:t>Thực nghiệm</w:t>
            </w:r>
            <w:r>
              <w:rPr>
                <w:noProof/>
                <w:webHidden/>
              </w:rPr>
              <w:tab/>
            </w:r>
            <w:r>
              <w:rPr>
                <w:noProof/>
                <w:webHidden/>
              </w:rPr>
              <w:fldChar w:fldCharType="begin"/>
            </w:r>
            <w:r>
              <w:rPr>
                <w:noProof/>
                <w:webHidden/>
              </w:rPr>
              <w:instrText xml:space="preserve"> PAGEREF _Toc185471239 \h </w:instrText>
            </w:r>
            <w:r>
              <w:rPr>
                <w:noProof/>
                <w:webHidden/>
              </w:rPr>
            </w:r>
            <w:r>
              <w:rPr>
                <w:noProof/>
                <w:webHidden/>
              </w:rPr>
              <w:fldChar w:fldCharType="separate"/>
            </w:r>
            <w:r w:rsidR="00C55D93">
              <w:rPr>
                <w:noProof/>
                <w:webHidden/>
              </w:rPr>
              <w:t>47</w:t>
            </w:r>
            <w:r>
              <w:rPr>
                <w:noProof/>
                <w:webHidden/>
              </w:rPr>
              <w:fldChar w:fldCharType="end"/>
            </w:r>
          </w:hyperlink>
        </w:p>
        <w:p w14:paraId="69E7D585" w14:textId="528DA7C3"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40" w:history="1">
            <w:r w:rsidRPr="007E0384">
              <w:rPr>
                <w:rStyle w:val="Hyperlink"/>
                <w:noProof/>
                <w:lang w:val="vi-VN"/>
              </w:rPr>
              <w:t>4.2.</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en-US"/>
              </w:rPr>
              <w:t>DBScan</w:t>
            </w:r>
            <w:r>
              <w:rPr>
                <w:noProof/>
                <w:webHidden/>
              </w:rPr>
              <w:tab/>
            </w:r>
            <w:r>
              <w:rPr>
                <w:noProof/>
                <w:webHidden/>
              </w:rPr>
              <w:fldChar w:fldCharType="begin"/>
            </w:r>
            <w:r>
              <w:rPr>
                <w:noProof/>
                <w:webHidden/>
              </w:rPr>
              <w:instrText xml:space="preserve"> PAGEREF _Toc185471240 \h </w:instrText>
            </w:r>
            <w:r>
              <w:rPr>
                <w:noProof/>
                <w:webHidden/>
              </w:rPr>
            </w:r>
            <w:r>
              <w:rPr>
                <w:noProof/>
                <w:webHidden/>
              </w:rPr>
              <w:fldChar w:fldCharType="separate"/>
            </w:r>
            <w:r w:rsidR="00C55D93">
              <w:rPr>
                <w:noProof/>
                <w:webHidden/>
              </w:rPr>
              <w:t>53</w:t>
            </w:r>
            <w:r>
              <w:rPr>
                <w:noProof/>
                <w:webHidden/>
              </w:rPr>
              <w:fldChar w:fldCharType="end"/>
            </w:r>
          </w:hyperlink>
        </w:p>
        <w:p w14:paraId="7DF736F0" w14:textId="38D1F489"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41" w:history="1">
            <w:r w:rsidRPr="007E0384">
              <w:rPr>
                <w:rStyle w:val="Hyperlink"/>
                <w:noProof/>
                <w:lang w:val="vi-VN"/>
              </w:rPr>
              <w:t>4.2.1.</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en-US"/>
              </w:rPr>
              <w:t>Cơ sở lý thuyết</w:t>
            </w:r>
            <w:r>
              <w:rPr>
                <w:noProof/>
                <w:webHidden/>
              </w:rPr>
              <w:tab/>
            </w:r>
            <w:r>
              <w:rPr>
                <w:noProof/>
                <w:webHidden/>
              </w:rPr>
              <w:fldChar w:fldCharType="begin"/>
            </w:r>
            <w:r>
              <w:rPr>
                <w:noProof/>
                <w:webHidden/>
              </w:rPr>
              <w:instrText xml:space="preserve"> PAGEREF _Toc185471241 \h </w:instrText>
            </w:r>
            <w:r>
              <w:rPr>
                <w:noProof/>
                <w:webHidden/>
              </w:rPr>
            </w:r>
            <w:r>
              <w:rPr>
                <w:noProof/>
                <w:webHidden/>
              </w:rPr>
              <w:fldChar w:fldCharType="separate"/>
            </w:r>
            <w:r w:rsidR="00C55D93">
              <w:rPr>
                <w:noProof/>
                <w:webHidden/>
              </w:rPr>
              <w:t>53</w:t>
            </w:r>
            <w:r>
              <w:rPr>
                <w:noProof/>
                <w:webHidden/>
              </w:rPr>
              <w:fldChar w:fldCharType="end"/>
            </w:r>
          </w:hyperlink>
        </w:p>
        <w:p w14:paraId="10039D69" w14:textId="144547BE"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42" w:history="1">
            <w:r w:rsidRPr="007E0384">
              <w:rPr>
                <w:rStyle w:val="Hyperlink"/>
                <w:noProof/>
                <w:lang w:val="vi-VN"/>
              </w:rPr>
              <w:t>4.2.2.</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en-US"/>
              </w:rPr>
              <w:t>Thực nghiệm</w:t>
            </w:r>
            <w:r>
              <w:rPr>
                <w:noProof/>
                <w:webHidden/>
              </w:rPr>
              <w:tab/>
            </w:r>
            <w:r>
              <w:rPr>
                <w:noProof/>
                <w:webHidden/>
              </w:rPr>
              <w:fldChar w:fldCharType="begin"/>
            </w:r>
            <w:r>
              <w:rPr>
                <w:noProof/>
                <w:webHidden/>
              </w:rPr>
              <w:instrText xml:space="preserve"> PAGEREF _Toc185471242 \h </w:instrText>
            </w:r>
            <w:r>
              <w:rPr>
                <w:noProof/>
                <w:webHidden/>
              </w:rPr>
            </w:r>
            <w:r>
              <w:rPr>
                <w:noProof/>
                <w:webHidden/>
              </w:rPr>
              <w:fldChar w:fldCharType="separate"/>
            </w:r>
            <w:r w:rsidR="00C55D93">
              <w:rPr>
                <w:noProof/>
                <w:webHidden/>
              </w:rPr>
              <w:t>58</w:t>
            </w:r>
            <w:r>
              <w:rPr>
                <w:noProof/>
                <w:webHidden/>
              </w:rPr>
              <w:fldChar w:fldCharType="end"/>
            </w:r>
          </w:hyperlink>
        </w:p>
        <w:p w14:paraId="75BA814F" w14:textId="221B90C1" w:rsidR="00865249" w:rsidRDefault="00865249">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43" w:history="1">
            <w:r w:rsidRPr="007E0384">
              <w:rPr>
                <w:rStyle w:val="Hyperlink"/>
                <w:noProof/>
                <w:lang w:val="vi-VN"/>
              </w:rPr>
              <w:t>CHƯƠNG 5:</w:t>
            </w:r>
            <w:r w:rsidRPr="007E0384">
              <w:rPr>
                <w:rStyle w:val="Hyperlink"/>
                <w:noProof/>
                <w:lang w:val="en-US"/>
              </w:rPr>
              <w:t xml:space="preserve"> KẾT QUẢ ĐẠT ĐƯỢC</w:t>
            </w:r>
            <w:r>
              <w:rPr>
                <w:noProof/>
                <w:webHidden/>
              </w:rPr>
              <w:tab/>
            </w:r>
            <w:r>
              <w:rPr>
                <w:noProof/>
                <w:webHidden/>
              </w:rPr>
              <w:fldChar w:fldCharType="begin"/>
            </w:r>
            <w:r>
              <w:rPr>
                <w:noProof/>
                <w:webHidden/>
              </w:rPr>
              <w:instrText xml:space="preserve"> PAGEREF _Toc185471243 \h </w:instrText>
            </w:r>
            <w:r>
              <w:rPr>
                <w:noProof/>
                <w:webHidden/>
              </w:rPr>
            </w:r>
            <w:r>
              <w:rPr>
                <w:noProof/>
                <w:webHidden/>
              </w:rPr>
              <w:fldChar w:fldCharType="separate"/>
            </w:r>
            <w:r w:rsidR="00C55D93">
              <w:rPr>
                <w:noProof/>
                <w:webHidden/>
              </w:rPr>
              <w:t>66</w:t>
            </w:r>
            <w:r>
              <w:rPr>
                <w:noProof/>
                <w:webHidden/>
              </w:rPr>
              <w:fldChar w:fldCharType="end"/>
            </w:r>
          </w:hyperlink>
        </w:p>
        <w:p w14:paraId="0EFFAE6F" w14:textId="3C25D39C"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44" w:history="1">
            <w:r w:rsidRPr="007E0384">
              <w:rPr>
                <w:rStyle w:val="Hyperlink"/>
                <w:noProof/>
                <w:lang w:val="en-US"/>
              </w:rPr>
              <w:t>5.1.</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en-US"/>
              </w:rPr>
              <w:t>Kết quả</w:t>
            </w:r>
            <w:r>
              <w:rPr>
                <w:noProof/>
                <w:webHidden/>
              </w:rPr>
              <w:tab/>
            </w:r>
            <w:r>
              <w:rPr>
                <w:noProof/>
                <w:webHidden/>
              </w:rPr>
              <w:fldChar w:fldCharType="begin"/>
            </w:r>
            <w:r>
              <w:rPr>
                <w:noProof/>
                <w:webHidden/>
              </w:rPr>
              <w:instrText xml:space="preserve"> PAGEREF _Toc185471244 \h </w:instrText>
            </w:r>
            <w:r>
              <w:rPr>
                <w:noProof/>
                <w:webHidden/>
              </w:rPr>
            </w:r>
            <w:r>
              <w:rPr>
                <w:noProof/>
                <w:webHidden/>
              </w:rPr>
              <w:fldChar w:fldCharType="separate"/>
            </w:r>
            <w:r w:rsidR="00C55D93">
              <w:rPr>
                <w:noProof/>
                <w:webHidden/>
              </w:rPr>
              <w:t>66</w:t>
            </w:r>
            <w:r>
              <w:rPr>
                <w:noProof/>
                <w:webHidden/>
              </w:rPr>
              <w:fldChar w:fldCharType="end"/>
            </w:r>
          </w:hyperlink>
        </w:p>
        <w:p w14:paraId="01D3A02F" w14:textId="68A1CFD1"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45" w:history="1">
            <w:r w:rsidRPr="007E0384">
              <w:rPr>
                <w:rStyle w:val="Hyperlink"/>
                <w:noProof/>
                <w:lang w:val="en-US"/>
              </w:rPr>
              <w:t>5.1.1.</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en-US"/>
              </w:rPr>
              <w:t>K-Means</w:t>
            </w:r>
            <w:r>
              <w:rPr>
                <w:noProof/>
                <w:webHidden/>
              </w:rPr>
              <w:tab/>
            </w:r>
            <w:r>
              <w:rPr>
                <w:noProof/>
                <w:webHidden/>
              </w:rPr>
              <w:fldChar w:fldCharType="begin"/>
            </w:r>
            <w:r>
              <w:rPr>
                <w:noProof/>
                <w:webHidden/>
              </w:rPr>
              <w:instrText xml:space="preserve"> PAGEREF _Toc185471245 \h </w:instrText>
            </w:r>
            <w:r>
              <w:rPr>
                <w:noProof/>
                <w:webHidden/>
              </w:rPr>
            </w:r>
            <w:r>
              <w:rPr>
                <w:noProof/>
                <w:webHidden/>
              </w:rPr>
              <w:fldChar w:fldCharType="separate"/>
            </w:r>
            <w:r w:rsidR="00C55D93">
              <w:rPr>
                <w:noProof/>
                <w:webHidden/>
              </w:rPr>
              <w:t>66</w:t>
            </w:r>
            <w:r>
              <w:rPr>
                <w:noProof/>
                <w:webHidden/>
              </w:rPr>
              <w:fldChar w:fldCharType="end"/>
            </w:r>
          </w:hyperlink>
        </w:p>
        <w:p w14:paraId="2EB4E5F8" w14:textId="179B89B0"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46" w:history="1">
            <w:r w:rsidRPr="007E0384">
              <w:rPr>
                <w:rStyle w:val="Hyperlink"/>
                <w:noProof/>
                <w:lang w:val="vi-VN"/>
              </w:rPr>
              <w:t>5.1.2.</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en-US"/>
              </w:rPr>
              <w:t>DBScan</w:t>
            </w:r>
            <w:r>
              <w:rPr>
                <w:noProof/>
                <w:webHidden/>
              </w:rPr>
              <w:tab/>
            </w:r>
            <w:r>
              <w:rPr>
                <w:noProof/>
                <w:webHidden/>
              </w:rPr>
              <w:fldChar w:fldCharType="begin"/>
            </w:r>
            <w:r>
              <w:rPr>
                <w:noProof/>
                <w:webHidden/>
              </w:rPr>
              <w:instrText xml:space="preserve"> PAGEREF _Toc185471246 \h </w:instrText>
            </w:r>
            <w:r>
              <w:rPr>
                <w:noProof/>
                <w:webHidden/>
              </w:rPr>
            </w:r>
            <w:r>
              <w:rPr>
                <w:noProof/>
                <w:webHidden/>
              </w:rPr>
              <w:fldChar w:fldCharType="separate"/>
            </w:r>
            <w:r w:rsidR="00C55D93">
              <w:rPr>
                <w:noProof/>
                <w:webHidden/>
              </w:rPr>
              <w:t>67</w:t>
            </w:r>
            <w:r>
              <w:rPr>
                <w:noProof/>
                <w:webHidden/>
              </w:rPr>
              <w:fldChar w:fldCharType="end"/>
            </w:r>
          </w:hyperlink>
        </w:p>
        <w:p w14:paraId="6CE72C17" w14:textId="59922A1C"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47" w:history="1">
            <w:r w:rsidRPr="007E0384">
              <w:rPr>
                <w:rStyle w:val="Hyperlink"/>
                <w:noProof/>
                <w:lang w:val="en-US"/>
              </w:rPr>
              <w:t>5.2.</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en-US"/>
              </w:rPr>
              <w:t>So sánh, đánh giá</w:t>
            </w:r>
            <w:r>
              <w:rPr>
                <w:noProof/>
                <w:webHidden/>
              </w:rPr>
              <w:tab/>
            </w:r>
            <w:r>
              <w:rPr>
                <w:noProof/>
                <w:webHidden/>
              </w:rPr>
              <w:fldChar w:fldCharType="begin"/>
            </w:r>
            <w:r>
              <w:rPr>
                <w:noProof/>
                <w:webHidden/>
              </w:rPr>
              <w:instrText xml:space="preserve"> PAGEREF _Toc185471247 \h </w:instrText>
            </w:r>
            <w:r>
              <w:rPr>
                <w:noProof/>
                <w:webHidden/>
              </w:rPr>
            </w:r>
            <w:r>
              <w:rPr>
                <w:noProof/>
                <w:webHidden/>
              </w:rPr>
              <w:fldChar w:fldCharType="separate"/>
            </w:r>
            <w:r w:rsidR="00C55D93">
              <w:rPr>
                <w:noProof/>
                <w:webHidden/>
              </w:rPr>
              <w:t>68</w:t>
            </w:r>
            <w:r>
              <w:rPr>
                <w:noProof/>
                <w:webHidden/>
              </w:rPr>
              <w:fldChar w:fldCharType="end"/>
            </w:r>
          </w:hyperlink>
        </w:p>
        <w:p w14:paraId="7B936CC2" w14:textId="0C5848EB"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48" w:history="1">
            <w:r w:rsidRPr="007E0384">
              <w:rPr>
                <w:rStyle w:val="Hyperlink"/>
                <w:noProof/>
                <w:lang w:val="en-US"/>
              </w:rPr>
              <w:t>5.2.1.</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en-US"/>
              </w:rPr>
              <w:t>K-Means</w:t>
            </w:r>
            <w:r>
              <w:rPr>
                <w:noProof/>
                <w:webHidden/>
              </w:rPr>
              <w:tab/>
            </w:r>
            <w:r>
              <w:rPr>
                <w:noProof/>
                <w:webHidden/>
              </w:rPr>
              <w:fldChar w:fldCharType="begin"/>
            </w:r>
            <w:r>
              <w:rPr>
                <w:noProof/>
                <w:webHidden/>
              </w:rPr>
              <w:instrText xml:space="preserve"> PAGEREF _Toc185471248 \h </w:instrText>
            </w:r>
            <w:r>
              <w:rPr>
                <w:noProof/>
                <w:webHidden/>
              </w:rPr>
            </w:r>
            <w:r>
              <w:rPr>
                <w:noProof/>
                <w:webHidden/>
              </w:rPr>
              <w:fldChar w:fldCharType="separate"/>
            </w:r>
            <w:r w:rsidR="00C55D93">
              <w:rPr>
                <w:noProof/>
                <w:webHidden/>
              </w:rPr>
              <w:t>68</w:t>
            </w:r>
            <w:r>
              <w:rPr>
                <w:noProof/>
                <w:webHidden/>
              </w:rPr>
              <w:fldChar w:fldCharType="end"/>
            </w:r>
          </w:hyperlink>
        </w:p>
        <w:p w14:paraId="61C038CC" w14:textId="2FBB55A4" w:rsidR="00865249" w:rsidRDefault="00865249">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85471249" w:history="1">
            <w:r w:rsidRPr="007E0384">
              <w:rPr>
                <w:rStyle w:val="Hyperlink"/>
                <w:noProof/>
                <w:lang w:val="vi-VN"/>
              </w:rPr>
              <w:t>5.2.2.</w:t>
            </w:r>
            <w:r>
              <w:rPr>
                <w:rFonts w:asciiTheme="minorHAnsi" w:eastAsiaTheme="minorEastAsia" w:hAnsiTheme="minorHAnsi" w:cstheme="minorBidi"/>
                <w:b w:val="0"/>
                <w:bCs w:val="0"/>
                <w:i w:val="0"/>
                <w:noProof/>
                <w:kern w:val="2"/>
                <w:sz w:val="24"/>
                <w:szCs w:val="24"/>
                <w:lang w:val="en-US"/>
                <w14:ligatures w14:val="standardContextual"/>
              </w:rPr>
              <w:tab/>
            </w:r>
            <w:r w:rsidRPr="007E0384">
              <w:rPr>
                <w:rStyle w:val="Hyperlink"/>
                <w:noProof/>
                <w:lang w:val="en-US"/>
              </w:rPr>
              <w:t>DBScan</w:t>
            </w:r>
            <w:r>
              <w:rPr>
                <w:noProof/>
                <w:webHidden/>
              </w:rPr>
              <w:tab/>
            </w:r>
            <w:r>
              <w:rPr>
                <w:noProof/>
                <w:webHidden/>
              </w:rPr>
              <w:fldChar w:fldCharType="begin"/>
            </w:r>
            <w:r>
              <w:rPr>
                <w:noProof/>
                <w:webHidden/>
              </w:rPr>
              <w:instrText xml:space="preserve"> PAGEREF _Toc185471249 \h </w:instrText>
            </w:r>
            <w:r>
              <w:rPr>
                <w:noProof/>
                <w:webHidden/>
              </w:rPr>
            </w:r>
            <w:r>
              <w:rPr>
                <w:noProof/>
                <w:webHidden/>
              </w:rPr>
              <w:fldChar w:fldCharType="separate"/>
            </w:r>
            <w:r w:rsidR="00C55D93">
              <w:rPr>
                <w:noProof/>
                <w:webHidden/>
              </w:rPr>
              <w:t>72</w:t>
            </w:r>
            <w:r>
              <w:rPr>
                <w:noProof/>
                <w:webHidden/>
              </w:rPr>
              <w:fldChar w:fldCharType="end"/>
            </w:r>
          </w:hyperlink>
        </w:p>
        <w:p w14:paraId="264FE0B9" w14:textId="388672DF" w:rsidR="00865249" w:rsidRDefault="00865249">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50" w:history="1">
            <w:r w:rsidRPr="007E0384">
              <w:rPr>
                <w:rStyle w:val="Hyperlink"/>
                <w:noProof/>
                <w:lang w:val="vi-VN"/>
              </w:rPr>
              <w:t>CHƯƠNG 6: KẾT LUẬN</w:t>
            </w:r>
            <w:r>
              <w:rPr>
                <w:noProof/>
                <w:webHidden/>
              </w:rPr>
              <w:tab/>
            </w:r>
            <w:r>
              <w:rPr>
                <w:noProof/>
                <w:webHidden/>
              </w:rPr>
              <w:fldChar w:fldCharType="begin"/>
            </w:r>
            <w:r>
              <w:rPr>
                <w:noProof/>
                <w:webHidden/>
              </w:rPr>
              <w:instrText xml:space="preserve"> PAGEREF _Toc185471250 \h </w:instrText>
            </w:r>
            <w:r>
              <w:rPr>
                <w:noProof/>
                <w:webHidden/>
              </w:rPr>
            </w:r>
            <w:r>
              <w:rPr>
                <w:noProof/>
                <w:webHidden/>
              </w:rPr>
              <w:fldChar w:fldCharType="separate"/>
            </w:r>
            <w:r w:rsidR="00C55D93">
              <w:rPr>
                <w:noProof/>
                <w:webHidden/>
              </w:rPr>
              <w:t>75</w:t>
            </w:r>
            <w:r>
              <w:rPr>
                <w:noProof/>
                <w:webHidden/>
              </w:rPr>
              <w:fldChar w:fldCharType="end"/>
            </w:r>
          </w:hyperlink>
        </w:p>
        <w:p w14:paraId="616CE149" w14:textId="0A5AB80B"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51" w:history="1">
            <w:r w:rsidRPr="007E0384">
              <w:rPr>
                <w:rStyle w:val="Hyperlink"/>
                <w:noProof/>
                <w:lang w:val="vi-VN"/>
              </w:rPr>
              <w:t>6.1.</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vi-VN"/>
              </w:rPr>
              <w:t>Ưu điểm</w:t>
            </w:r>
            <w:r>
              <w:rPr>
                <w:noProof/>
                <w:webHidden/>
              </w:rPr>
              <w:tab/>
            </w:r>
            <w:r>
              <w:rPr>
                <w:noProof/>
                <w:webHidden/>
              </w:rPr>
              <w:fldChar w:fldCharType="begin"/>
            </w:r>
            <w:r>
              <w:rPr>
                <w:noProof/>
                <w:webHidden/>
              </w:rPr>
              <w:instrText xml:space="preserve"> PAGEREF _Toc185471251 \h </w:instrText>
            </w:r>
            <w:r>
              <w:rPr>
                <w:noProof/>
                <w:webHidden/>
              </w:rPr>
            </w:r>
            <w:r>
              <w:rPr>
                <w:noProof/>
                <w:webHidden/>
              </w:rPr>
              <w:fldChar w:fldCharType="separate"/>
            </w:r>
            <w:r w:rsidR="00C55D93">
              <w:rPr>
                <w:noProof/>
                <w:webHidden/>
              </w:rPr>
              <w:t>75</w:t>
            </w:r>
            <w:r>
              <w:rPr>
                <w:noProof/>
                <w:webHidden/>
              </w:rPr>
              <w:fldChar w:fldCharType="end"/>
            </w:r>
          </w:hyperlink>
        </w:p>
        <w:p w14:paraId="290BA3AF" w14:textId="75416DBF"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52" w:history="1">
            <w:r w:rsidRPr="007E0384">
              <w:rPr>
                <w:rStyle w:val="Hyperlink"/>
                <w:noProof/>
                <w:lang w:val="vi-VN"/>
              </w:rPr>
              <w:t>6.2.</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vi-VN"/>
              </w:rPr>
              <w:t>Hạn chế</w:t>
            </w:r>
            <w:r>
              <w:rPr>
                <w:noProof/>
                <w:webHidden/>
              </w:rPr>
              <w:tab/>
            </w:r>
            <w:r>
              <w:rPr>
                <w:noProof/>
                <w:webHidden/>
              </w:rPr>
              <w:fldChar w:fldCharType="begin"/>
            </w:r>
            <w:r>
              <w:rPr>
                <w:noProof/>
                <w:webHidden/>
              </w:rPr>
              <w:instrText xml:space="preserve"> PAGEREF _Toc185471252 \h </w:instrText>
            </w:r>
            <w:r>
              <w:rPr>
                <w:noProof/>
                <w:webHidden/>
              </w:rPr>
            </w:r>
            <w:r>
              <w:rPr>
                <w:noProof/>
                <w:webHidden/>
              </w:rPr>
              <w:fldChar w:fldCharType="separate"/>
            </w:r>
            <w:r w:rsidR="00C55D93">
              <w:rPr>
                <w:noProof/>
                <w:webHidden/>
              </w:rPr>
              <w:t>75</w:t>
            </w:r>
            <w:r>
              <w:rPr>
                <w:noProof/>
                <w:webHidden/>
              </w:rPr>
              <w:fldChar w:fldCharType="end"/>
            </w:r>
          </w:hyperlink>
        </w:p>
        <w:p w14:paraId="3E933535" w14:textId="53B478A4" w:rsidR="00865249" w:rsidRDefault="00865249">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53" w:history="1">
            <w:r w:rsidRPr="007E0384">
              <w:rPr>
                <w:rStyle w:val="Hyperlink"/>
                <w:noProof/>
                <w:lang w:val="vi-VN"/>
              </w:rPr>
              <w:t>6.3.</w:t>
            </w:r>
            <w:r>
              <w:rPr>
                <w:rFonts w:asciiTheme="minorHAnsi" w:eastAsiaTheme="minorEastAsia" w:hAnsiTheme="minorHAnsi" w:cstheme="minorBidi"/>
                <w:b w:val="0"/>
                <w:bCs w:val="0"/>
                <w:noProof/>
                <w:kern w:val="2"/>
                <w:sz w:val="24"/>
                <w:szCs w:val="24"/>
                <w:lang w:val="en-US"/>
                <w14:ligatures w14:val="standardContextual"/>
              </w:rPr>
              <w:tab/>
            </w:r>
            <w:r w:rsidRPr="007E0384">
              <w:rPr>
                <w:rStyle w:val="Hyperlink"/>
                <w:noProof/>
                <w:lang w:val="vi-VN"/>
              </w:rPr>
              <w:t>Hướng phát triển</w:t>
            </w:r>
            <w:r>
              <w:rPr>
                <w:noProof/>
                <w:webHidden/>
              </w:rPr>
              <w:tab/>
            </w:r>
            <w:r>
              <w:rPr>
                <w:noProof/>
                <w:webHidden/>
              </w:rPr>
              <w:fldChar w:fldCharType="begin"/>
            </w:r>
            <w:r>
              <w:rPr>
                <w:noProof/>
                <w:webHidden/>
              </w:rPr>
              <w:instrText xml:space="preserve"> PAGEREF _Toc185471253 \h </w:instrText>
            </w:r>
            <w:r>
              <w:rPr>
                <w:noProof/>
                <w:webHidden/>
              </w:rPr>
            </w:r>
            <w:r>
              <w:rPr>
                <w:noProof/>
                <w:webHidden/>
              </w:rPr>
              <w:fldChar w:fldCharType="separate"/>
            </w:r>
            <w:r w:rsidR="00C55D93">
              <w:rPr>
                <w:noProof/>
                <w:webHidden/>
              </w:rPr>
              <w:t>75</w:t>
            </w:r>
            <w:r>
              <w:rPr>
                <w:noProof/>
                <w:webHidden/>
              </w:rPr>
              <w:fldChar w:fldCharType="end"/>
            </w:r>
          </w:hyperlink>
        </w:p>
        <w:p w14:paraId="306D1AC8" w14:textId="058C3042" w:rsidR="00865249" w:rsidRDefault="00865249">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54" w:history="1">
            <w:r w:rsidRPr="007E0384">
              <w:rPr>
                <w:rStyle w:val="Hyperlink"/>
                <w:noProof/>
                <w:lang w:val="en-US"/>
              </w:rPr>
              <w:t>PHÂN CÔNG CÔNG VIỆC</w:t>
            </w:r>
            <w:r>
              <w:rPr>
                <w:noProof/>
                <w:webHidden/>
              </w:rPr>
              <w:tab/>
            </w:r>
            <w:r>
              <w:rPr>
                <w:noProof/>
                <w:webHidden/>
              </w:rPr>
              <w:fldChar w:fldCharType="begin"/>
            </w:r>
            <w:r>
              <w:rPr>
                <w:noProof/>
                <w:webHidden/>
              </w:rPr>
              <w:instrText xml:space="preserve"> PAGEREF _Toc185471254 \h </w:instrText>
            </w:r>
            <w:r>
              <w:rPr>
                <w:noProof/>
                <w:webHidden/>
              </w:rPr>
            </w:r>
            <w:r>
              <w:rPr>
                <w:noProof/>
                <w:webHidden/>
              </w:rPr>
              <w:fldChar w:fldCharType="separate"/>
            </w:r>
            <w:r w:rsidR="00C55D93">
              <w:rPr>
                <w:noProof/>
                <w:webHidden/>
              </w:rPr>
              <w:t>77</w:t>
            </w:r>
            <w:r>
              <w:rPr>
                <w:noProof/>
                <w:webHidden/>
              </w:rPr>
              <w:fldChar w:fldCharType="end"/>
            </w:r>
          </w:hyperlink>
        </w:p>
        <w:p w14:paraId="64A92D0A" w14:textId="79190978" w:rsidR="00865249" w:rsidRDefault="00865249">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85471255" w:history="1">
            <w:r w:rsidRPr="007E0384">
              <w:rPr>
                <w:rStyle w:val="Hyperlink"/>
                <w:noProof/>
                <w:lang w:val="vi-VN"/>
              </w:rPr>
              <w:t>TÀI LIỆU THAM KHẢO</w:t>
            </w:r>
            <w:r>
              <w:rPr>
                <w:noProof/>
                <w:webHidden/>
              </w:rPr>
              <w:tab/>
            </w:r>
            <w:r>
              <w:rPr>
                <w:noProof/>
                <w:webHidden/>
              </w:rPr>
              <w:fldChar w:fldCharType="begin"/>
            </w:r>
            <w:r>
              <w:rPr>
                <w:noProof/>
                <w:webHidden/>
              </w:rPr>
              <w:instrText xml:space="preserve"> PAGEREF _Toc185471255 \h </w:instrText>
            </w:r>
            <w:r>
              <w:rPr>
                <w:noProof/>
                <w:webHidden/>
              </w:rPr>
            </w:r>
            <w:r>
              <w:rPr>
                <w:noProof/>
                <w:webHidden/>
              </w:rPr>
              <w:fldChar w:fldCharType="separate"/>
            </w:r>
            <w:r w:rsidR="00C55D93">
              <w:rPr>
                <w:noProof/>
                <w:webHidden/>
              </w:rPr>
              <w:t>79</w:t>
            </w:r>
            <w:r>
              <w:rPr>
                <w:noProof/>
                <w:webHidden/>
              </w:rPr>
              <w:fldChar w:fldCharType="end"/>
            </w:r>
          </w:hyperlink>
        </w:p>
        <w:p w14:paraId="0ED5844D" w14:textId="4931D64A" w:rsidR="006E7DB0" w:rsidRPr="00E44117" w:rsidRDefault="006E7DB0" w:rsidP="00702DA3">
          <w:pPr>
            <w:ind w:hanging="851"/>
            <w:rPr>
              <w:lang w:val="vi-VN"/>
            </w:rPr>
          </w:pPr>
          <w:r w:rsidRPr="00E44117">
            <w:rPr>
              <w:b/>
              <w:bCs/>
              <w:noProof/>
              <w:lang w:val="vi-VN"/>
            </w:rPr>
            <w:fldChar w:fldCharType="end"/>
          </w:r>
        </w:p>
      </w:sdtContent>
    </w:sdt>
    <w:p w14:paraId="07437D73" w14:textId="77777777" w:rsidR="00BC1754" w:rsidRDefault="00E72068" w:rsidP="00702DA3">
      <w:pPr>
        <w:jc w:val="left"/>
        <w:rPr>
          <w:lang w:val="en-US"/>
        </w:rPr>
      </w:pPr>
      <w:r w:rsidRPr="00E44117">
        <w:rPr>
          <w:lang w:val="vi-VN"/>
        </w:rPr>
        <w:br w:type="page"/>
      </w:r>
    </w:p>
    <w:p w14:paraId="2FD65160" w14:textId="64DC7D49" w:rsidR="00BC1754" w:rsidRDefault="00BC1754" w:rsidP="00BC1754">
      <w:pPr>
        <w:jc w:val="center"/>
        <w:rPr>
          <w:b/>
          <w:bCs/>
          <w:sz w:val="32"/>
          <w:szCs w:val="32"/>
          <w:lang w:val="en-US"/>
        </w:rPr>
      </w:pPr>
      <w:r w:rsidRPr="00BC1754">
        <w:rPr>
          <w:b/>
          <w:bCs/>
          <w:sz w:val="32"/>
          <w:szCs w:val="32"/>
          <w:lang w:val="en-US"/>
        </w:rPr>
        <w:lastRenderedPageBreak/>
        <w:t>DANH MỤC HÌNH ẢNH</w:t>
      </w:r>
    </w:p>
    <w:p w14:paraId="7C221123" w14:textId="33AC7415" w:rsidR="00C81809" w:rsidRDefault="00BC1754">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r>
        <w:rPr>
          <w:b/>
          <w:bCs/>
          <w:sz w:val="32"/>
          <w:szCs w:val="32"/>
          <w:lang w:val="en-US"/>
        </w:rPr>
        <w:fldChar w:fldCharType="begin"/>
      </w:r>
      <w:r>
        <w:rPr>
          <w:b/>
          <w:bCs/>
          <w:sz w:val="32"/>
          <w:szCs w:val="32"/>
          <w:lang w:val="en-US"/>
        </w:rPr>
        <w:instrText xml:space="preserve"> TOC \h \z \c "Figure" </w:instrText>
      </w:r>
      <w:r>
        <w:rPr>
          <w:b/>
          <w:bCs/>
          <w:sz w:val="32"/>
          <w:szCs w:val="32"/>
          <w:lang w:val="en-US"/>
        </w:rPr>
        <w:fldChar w:fldCharType="separate"/>
      </w:r>
      <w:hyperlink w:anchor="_Toc185502285" w:history="1">
        <w:r w:rsidR="00C81809" w:rsidRPr="000157F6">
          <w:rPr>
            <w:rStyle w:val="Hyperlink"/>
            <w:noProof/>
          </w:rPr>
          <w:t>Figure 1</w:t>
        </w:r>
        <w:r w:rsidR="00C81809" w:rsidRPr="000157F6">
          <w:rPr>
            <w:rStyle w:val="Hyperlink"/>
            <w:noProof/>
            <w:lang w:val="vi-VN"/>
          </w:rPr>
          <w:t>. Trang Amazon</w:t>
        </w:r>
        <w:r w:rsidR="00C81809">
          <w:rPr>
            <w:noProof/>
            <w:webHidden/>
          </w:rPr>
          <w:tab/>
        </w:r>
        <w:r w:rsidR="00C81809">
          <w:rPr>
            <w:noProof/>
            <w:webHidden/>
          </w:rPr>
          <w:fldChar w:fldCharType="begin"/>
        </w:r>
        <w:r w:rsidR="00C81809">
          <w:rPr>
            <w:noProof/>
            <w:webHidden/>
          </w:rPr>
          <w:instrText xml:space="preserve"> PAGEREF _Toc185502285 \h </w:instrText>
        </w:r>
        <w:r w:rsidR="00C81809">
          <w:rPr>
            <w:noProof/>
            <w:webHidden/>
          </w:rPr>
        </w:r>
        <w:r w:rsidR="00C81809">
          <w:rPr>
            <w:noProof/>
            <w:webHidden/>
          </w:rPr>
          <w:fldChar w:fldCharType="separate"/>
        </w:r>
        <w:r w:rsidR="00C55D93">
          <w:rPr>
            <w:noProof/>
            <w:webHidden/>
          </w:rPr>
          <w:t>13</w:t>
        </w:r>
        <w:r w:rsidR="00C81809">
          <w:rPr>
            <w:noProof/>
            <w:webHidden/>
          </w:rPr>
          <w:fldChar w:fldCharType="end"/>
        </w:r>
      </w:hyperlink>
    </w:p>
    <w:p w14:paraId="41F87402" w14:textId="3CE825E4"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86" w:history="1">
        <w:r w:rsidRPr="000157F6">
          <w:rPr>
            <w:rStyle w:val="Hyperlink"/>
            <w:noProof/>
          </w:rPr>
          <w:t>Figure 2</w:t>
        </w:r>
        <w:r w:rsidRPr="000157F6">
          <w:rPr>
            <w:rStyle w:val="Hyperlink"/>
            <w:noProof/>
            <w:lang w:val="vi-VN"/>
          </w:rPr>
          <w:t>. File Excel dữ liệu</w:t>
        </w:r>
        <w:r>
          <w:rPr>
            <w:noProof/>
            <w:webHidden/>
          </w:rPr>
          <w:tab/>
        </w:r>
        <w:r>
          <w:rPr>
            <w:noProof/>
            <w:webHidden/>
          </w:rPr>
          <w:fldChar w:fldCharType="begin"/>
        </w:r>
        <w:r>
          <w:rPr>
            <w:noProof/>
            <w:webHidden/>
          </w:rPr>
          <w:instrText xml:space="preserve"> PAGEREF _Toc185502286 \h </w:instrText>
        </w:r>
        <w:r>
          <w:rPr>
            <w:noProof/>
            <w:webHidden/>
          </w:rPr>
        </w:r>
        <w:r>
          <w:rPr>
            <w:noProof/>
            <w:webHidden/>
          </w:rPr>
          <w:fldChar w:fldCharType="separate"/>
        </w:r>
        <w:r w:rsidR="00C55D93">
          <w:rPr>
            <w:noProof/>
            <w:webHidden/>
          </w:rPr>
          <w:t>13</w:t>
        </w:r>
        <w:r>
          <w:rPr>
            <w:noProof/>
            <w:webHidden/>
          </w:rPr>
          <w:fldChar w:fldCharType="end"/>
        </w:r>
      </w:hyperlink>
    </w:p>
    <w:p w14:paraId="73875A26" w14:textId="45F5F7F7"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87" w:history="1">
        <w:r w:rsidRPr="000157F6">
          <w:rPr>
            <w:rStyle w:val="Hyperlink"/>
            <w:noProof/>
          </w:rPr>
          <w:t>Figure 3</w:t>
        </w:r>
        <w:r w:rsidRPr="000157F6">
          <w:rPr>
            <w:rStyle w:val="Hyperlink"/>
            <w:noProof/>
            <w:lang w:val="vi-VN"/>
          </w:rPr>
          <w:t>. Hiển thị dưới dạng Dataframe</w:t>
        </w:r>
        <w:r>
          <w:rPr>
            <w:noProof/>
            <w:webHidden/>
          </w:rPr>
          <w:tab/>
        </w:r>
        <w:r>
          <w:rPr>
            <w:noProof/>
            <w:webHidden/>
          </w:rPr>
          <w:fldChar w:fldCharType="begin"/>
        </w:r>
        <w:r>
          <w:rPr>
            <w:noProof/>
            <w:webHidden/>
          </w:rPr>
          <w:instrText xml:space="preserve"> PAGEREF _Toc185502287 \h </w:instrText>
        </w:r>
        <w:r>
          <w:rPr>
            <w:noProof/>
            <w:webHidden/>
          </w:rPr>
        </w:r>
        <w:r>
          <w:rPr>
            <w:noProof/>
            <w:webHidden/>
          </w:rPr>
          <w:fldChar w:fldCharType="separate"/>
        </w:r>
        <w:r w:rsidR="00C55D93">
          <w:rPr>
            <w:noProof/>
            <w:webHidden/>
          </w:rPr>
          <w:t>15</w:t>
        </w:r>
        <w:r>
          <w:rPr>
            <w:noProof/>
            <w:webHidden/>
          </w:rPr>
          <w:fldChar w:fldCharType="end"/>
        </w:r>
      </w:hyperlink>
    </w:p>
    <w:p w14:paraId="2A9A5373" w14:textId="332B97D5"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88" w:history="1">
        <w:r w:rsidRPr="000157F6">
          <w:rPr>
            <w:rStyle w:val="Hyperlink"/>
            <w:noProof/>
          </w:rPr>
          <w:t>Figure 4</w:t>
        </w:r>
        <w:r w:rsidRPr="000157F6">
          <w:rPr>
            <w:rStyle w:val="Hyperlink"/>
            <w:noProof/>
            <w:lang w:val="vi-VN"/>
          </w:rPr>
          <w:t>. Biểu đồ phần trăm dữ liệu bị thiếu mỗi cột</w:t>
        </w:r>
        <w:r>
          <w:rPr>
            <w:noProof/>
            <w:webHidden/>
          </w:rPr>
          <w:tab/>
        </w:r>
        <w:r>
          <w:rPr>
            <w:noProof/>
            <w:webHidden/>
          </w:rPr>
          <w:fldChar w:fldCharType="begin"/>
        </w:r>
        <w:r>
          <w:rPr>
            <w:noProof/>
            <w:webHidden/>
          </w:rPr>
          <w:instrText xml:space="preserve"> PAGEREF _Toc185502288 \h </w:instrText>
        </w:r>
        <w:r>
          <w:rPr>
            <w:noProof/>
            <w:webHidden/>
          </w:rPr>
        </w:r>
        <w:r>
          <w:rPr>
            <w:noProof/>
            <w:webHidden/>
          </w:rPr>
          <w:fldChar w:fldCharType="separate"/>
        </w:r>
        <w:r w:rsidR="00C55D93">
          <w:rPr>
            <w:noProof/>
            <w:webHidden/>
          </w:rPr>
          <w:t>15</w:t>
        </w:r>
        <w:r>
          <w:rPr>
            <w:noProof/>
            <w:webHidden/>
          </w:rPr>
          <w:fldChar w:fldCharType="end"/>
        </w:r>
      </w:hyperlink>
    </w:p>
    <w:p w14:paraId="7D802F20" w14:textId="204C040F"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89" w:history="1">
        <w:r w:rsidRPr="000157F6">
          <w:rPr>
            <w:rStyle w:val="Hyperlink"/>
            <w:noProof/>
          </w:rPr>
          <w:t>Figure 5</w:t>
        </w:r>
        <w:r w:rsidRPr="000157F6">
          <w:rPr>
            <w:rStyle w:val="Hyperlink"/>
            <w:noProof/>
            <w:lang w:val="en-US"/>
          </w:rPr>
          <w:t xml:space="preserve"> </w:t>
        </w:r>
        <w:r w:rsidRPr="000157F6">
          <w:rPr>
            <w:rStyle w:val="Hyperlink"/>
            <w:noProof/>
          </w:rPr>
          <w:t>Xây dựng Image từ Docker File</w:t>
        </w:r>
        <w:r>
          <w:rPr>
            <w:noProof/>
            <w:webHidden/>
          </w:rPr>
          <w:tab/>
        </w:r>
        <w:r>
          <w:rPr>
            <w:noProof/>
            <w:webHidden/>
          </w:rPr>
          <w:fldChar w:fldCharType="begin"/>
        </w:r>
        <w:r>
          <w:rPr>
            <w:noProof/>
            <w:webHidden/>
          </w:rPr>
          <w:instrText xml:space="preserve"> PAGEREF _Toc185502289 \h </w:instrText>
        </w:r>
        <w:r>
          <w:rPr>
            <w:noProof/>
            <w:webHidden/>
          </w:rPr>
        </w:r>
        <w:r>
          <w:rPr>
            <w:noProof/>
            <w:webHidden/>
          </w:rPr>
          <w:fldChar w:fldCharType="separate"/>
        </w:r>
        <w:r w:rsidR="00C55D93">
          <w:rPr>
            <w:noProof/>
            <w:webHidden/>
          </w:rPr>
          <w:t>18</w:t>
        </w:r>
        <w:r>
          <w:rPr>
            <w:noProof/>
            <w:webHidden/>
          </w:rPr>
          <w:fldChar w:fldCharType="end"/>
        </w:r>
      </w:hyperlink>
    </w:p>
    <w:p w14:paraId="399CE25A" w14:textId="1F809483"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90" w:history="1">
        <w:r w:rsidRPr="000157F6">
          <w:rPr>
            <w:rStyle w:val="Hyperlink"/>
            <w:noProof/>
          </w:rPr>
          <w:t>Figure 6</w:t>
        </w:r>
        <w:r w:rsidRPr="000157F6">
          <w:rPr>
            <w:rStyle w:val="Hyperlink"/>
            <w:noProof/>
            <w:lang w:val="en-US"/>
          </w:rPr>
          <w:t xml:space="preserve"> Cấu hình Docker Compose</w:t>
        </w:r>
        <w:r>
          <w:rPr>
            <w:noProof/>
            <w:webHidden/>
          </w:rPr>
          <w:tab/>
        </w:r>
        <w:r>
          <w:rPr>
            <w:noProof/>
            <w:webHidden/>
          </w:rPr>
          <w:fldChar w:fldCharType="begin"/>
        </w:r>
        <w:r>
          <w:rPr>
            <w:noProof/>
            <w:webHidden/>
          </w:rPr>
          <w:instrText xml:space="preserve"> PAGEREF _Toc185502290 \h </w:instrText>
        </w:r>
        <w:r>
          <w:rPr>
            <w:noProof/>
            <w:webHidden/>
          </w:rPr>
        </w:r>
        <w:r>
          <w:rPr>
            <w:noProof/>
            <w:webHidden/>
          </w:rPr>
          <w:fldChar w:fldCharType="separate"/>
        </w:r>
        <w:r w:rsidR="00C55D93">
          <w:rPr>
            <w:noProof/>
            <w:webHidden/>
          </w:rPr>
          <w:t>19</w:t>
        </w:r>
        <w:r>
          <w:rPr>
            <w:noProof/>
            <w:webHidden/>
          </w:rPr>
          <w:fldChar w:fldCharType="end"/>
        </w:r>
      </w:hyperlink>
    </w:p>
    <w:p w14:paraId="52A456C2" w14:textId="59705E27"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91" w:history="1">
        <w:r w:rsidRPr="000157F6">
          <w:rPr>
            <w:rStyle w:val="Hyperlink"/>
            <w:noProof/>
          </w:rPr>
          <w:t>Figure 7</w:t>
        </w:r>
        <w:r w:rsidRPr="000157F6">
          <w:rPr>
            <w:rStyle w:val="Hyperlink"/>
            <w:noProof/>
            <w:lang w:val="en-US"/>
          </w:rPr>
          <w:t xml:space="preserve"> Hàm giả lập User-Agent để tránh bị phát hiện là bot</w:t>
        </w:r>
        <w:r>
          <w:rPr>
            <w:noProof/>
            <w:webHidden/>
          </w:rPr>
          <w:tab/>
        </w:r>
        <w:r>
          <w:rPr>
            <w:noProof/>
            <w:webHidden/>
          </w:rPr>
          <w:fldChar w:fldCharType="begin"/>
        </w:r>
        <w:r>
          <w:rPr>
            <w:noProof/>
            <w:webHidden/>
          </w:rPr>
          <w:instrText xml:space="preserve"> PAGEREF _Toc185502291 \h </w:instrText>
        </w:r>
        <w:r>
          <w:rPr>
            <w:noProof/>
            <w:webHidden/>
          </w:rPr>
        </w:r>
        <w:r>
          <w:rPr>
            <w:noProof/>
            <w:webHidden/>
          </w:rPr>
          <w:fldChar w:fldCharType="separate"/>
        </w:r>
        <w:r w:rsidR="00C55D93">
          <w:rPr>
            <w:noProof/>
            <w:webHidden/>
          </w:rPr>
          <w:t>19</w:t>
        </w:r>
        <w:r>
          <w:rPr>
            <w:noProof/>
            <w:webHidden/>
          </w:rPr>
          <w:fldChar w:fldCharType="end"/>
        </w:r>
      </w:hyperlink>
    </w:p>
    <w:p w14:paraId="05A135EF" w14:textId="0C7E2161"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92" w:history="1">
        <w:r w:rsidRPr="000157F6">
          <w:rPr>
            <w:rStyle w:val="Hyperlink"/>
            <w:noProof/>
          </w:rPr>
          <w:t>Figure 8</w:t>
        </w:r>
        <w:r w:rsidRPr="000157F6">
          <w:rPr>
            <w:rStyle w:val="Hyperlink"/>
            <w:noProof/>
            <w:lang w:val="en-US"/>
          </w:rPr>
          <w:t xml:space="preserve"> Hàm Random thời gian chống bot</w:t>
        </w:r>
        <w:r>
          <w:rPr>
            <w:noProof/>
            <w:webHidden/>
          </w:rPr>
          <w:tab/>
        </w:r>
        <w:r>
          <w:rPr>
            <w:noProof/>
            <w:webHidden/>
          </w:rPr>
          <w:fldChar w:fldCharType="begin"/>
        </w:r>
        <w:r>
          <w:rPr>
            <w:noProof/>
            <w:webHidden/>
          </w:rPr>
          <w:instrText xml:space="preserve"> PAGEREF _Toc185502292 \h </w:instrText>
        </w:r>
        <w:r>
          <w:rPr>
            <w:noProof/>
            <w:webHidden/>
          </w:rPr>
        </w:r>
        <w:r>
          <w:rPr>
            <w:noProof/>
            <w:webHidden/>
          </w:rPr>
          <w:fldChar w:fldCharType="separate"/>
        </w:r>
        <w:r w:rsidR="00C55D93">
          <w:rPr>
            <w:noProof/>
            <w:webHidden/>
          </w:rPr>
          <w:t>20</w:t>
        </w:r>
        <w:r>
          <w:rPr>
            <w:noProof/>
            <w:webHidden/>
          </w:rPr>
          <w:fldChar w:fldCharType="end"/>
        </w:r>
      </w:hyperlink>
    </w:p>
    <w:p w14:paraId="149EC30E" w14:textId="0B0976C7"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93" w:history="1">
        <w:r w:rsidRPr="000157F6">
          <w:rPr>
            <w:rStyle w:val="Hyperlink"/>
            <w:noProof/>
          </w:rPr>
          <w:t>Figure 9</w:t>
        </w:r>
        <w:r w:rsidRPr="000157F6">
          <w:rPr>
            <w:rStyle w:val="Hyperlink"/>
            <w:noProof/>
            <w:lang w:val="en-US"/>
          </w:rPr>
          <w:t xml:space="preserve"> Hàm lấy tiêu đề sản phẩm</w:t>
        </w:r>
        <w:r>
          <w:rPr>
            <w:noProof/>
            <w:webHidden/>
          </w:rPr>
          <w:tab/>
        </w:r>
        <w:r>
          <w:rPr>
            <w:noProof/>
            <w:webHidden/>
          </w:rPr>
          <w:fldChar w:fldCharType="begin"/>
        </w:r>
        <w:r>
          <w:rPr>
            <w:noProof/>
            <w:webHidden/>
          </w:rPr>
          <w:instrText xml:space="preserve"> PAGEREF _Toc185502293 \h </w:instrText>
        </w:r>
        <w:r>
          <w:rPr>
            <w:noProof/>
            <w:webHidden/>
          </w:rPr>
        </w:r>
        <w:r>
          <w:rPr>
            <w:noProof/>
            <w:webHidden/>
          </w:rPr>
          <w:fldChar w:fldCharType="separate"/>
        </w:r>
        <w:r w:rsidR="00C55D93">
          <w:rPr>
            <w:noProof/>
            <w:webHidden/>
          </w:rPr>
          <w:t>20</w:t>
        </w:r>
        <w:r>
          <w:rPr>
            <w:noProof/>
            <w:webHidden/>
          </w:rPr>
          <w:fldChar w:fldCharType="end"/>
        </w:r>
      </w:hyperlink>
    </w:p>
    <w:p w14:paraId="29ADB087" w14:textId="79E08E7E"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94" w:history="1">
        <w:r w:rsidRPr="000157F6">
          <w:rPr>
            <w:rStyle w:val="Hyperlink"/>
            <w:noProof/>
          </w:rPr>
          <w:t>Figure 10 Hàm lấy giá hiện tại của sản phẩm</w:t>
        </w:r>
        <w:r>
          <w:rPr>
            <w:noProof/>
            <w:webHidden/>
          </w:rPr>
          <w:tab/>
        </w:r>
        <w:r>
          <w:rPr>
            <w:noProof/>
            <w:webHidden/>
          </w:rPr>
          <w:fldChar w:fldCharType="begin"/>
        </w:r>
        <w:r>
          <w:rPr>
            <w:noProof/>
            <w:webHidden/>
          </w:rPr>
          <w:instrText xml:space="preserve"> PAGEREF _Toc185502294 \h </w:instrText>
        </w:r>
        <w:r>
          <w:rPr>
            <w:noProof/>
            <w:webHidden/>
          </w:rPr>
        </w:r>
        <w:r>
          <w:rPr>
            <w:noProof/>
            <w:webHidden/>
          </w:rPr>
          <w:fldChar w:fldCharType="separate"/>
        </w:r>
        <w:r w:rsidR="00C55D93">
          <w:rPr>
            <w:noProof/>
            <w:webHidden/>
          </w:rPr>
          <w:t>20</w:t>
        </w:r>
        <w:r>
          <w:rPr>
            <w:noProof/>
            <w:webHidden/>
          </w:rPr>
          <w:fldChar w:fldCharType="end"/>
        </w:r>
      </w:hyperlink>
    </w:p>
    <w:p w14:paraId="0759E69D" w14:textId="1E7D761F"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95" w:history="1">
        <w:r w:rsidRPr="000157F6">
          <w:rPr>
            <w:rStyle w:val="Hyperlink"/>
            <w:noProof/>
          </w:rPr>
          <w:t>Figure 11</w:t>
        </w:r>
        <w:r w:rsidRPr="000157F6">
          <w:rPr>
            <w:rStyle w:val="Hyperlink"/>
            <w:noProof/>
            <w:lang w:val="en-US"/>
          </w:rPr>
          <w:t xml:space="preserve"> Hàm lấy giá gốc của sản phẩm</w:t>
        </w:r>
        <w:r>
          <w:rPr>
            <w:noProof/>
            <w:webHidden/>
          </w:rPr>
          <w:tab/>
        </w:r>
        <w:r>
          <w:rPr>
            <w:noProof/>
            <w:webHidden/>
          </w:rPr>
          <w:fldChar w:fldCharType="begin"/>
        </w:r>
        <w:r>
          <w:rPr>
            <w:noProof/>
            <w:webHidden/>
          </w:rPr>
          <w:instrText xml:space="preserve"> PAGEREF _Toc185502295 \h </w:instrText>
        </w:r>
        <w:r>
          <w:rPr>
            <w:noProof/>
            <w:webHidden/>
          </w:rPr>
        </w:r>
        <w:r>
          <w:rPr>
            <w:noProof/>
            <w:webHidden/>
          </w:rPr>
          <w:fldChar w:fldCharType="separate"/>
        </w:r>
        <w:r w:rsidR="00C55D93">
          <w:rPr>
            <w:noProof/>
            <w:webHidden/>
          </w:rPr>
          <w:t>20</w:t>
        </w:r>
        <w:r>
          <w:rPr>
            <w:noProof/>
            <w:webHidden/>
          </w:rPr>
          <w:fldChar w:fldCharType="end"/>
        </w:r>
      </w:hyperlink>
    </w:p>
    <w:p w14:paraId="1EF0D806" w14:textId="1E22E277"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96" w:history="1">
        <w:r w:rsidRPr="000157F6">
          <w:rPr>
            <w:rStyle w:val="Hyperlink"/>
            <w:noProof/>
          </w:rPr>
          <w:t>Figure 12</w:t>
        </w:r>
        <w:r w:rsidRPr="000157F6">
          <w:rPr>
            <w:rStyle w:val="Hyperlink"/>
            <w:noProof/>
            <w:lang w:val="en-US"/>
          </w:rPr>
          <w:t xml:space="preserve"> Lấy URL sản phẩm</w:t>
        </w:r>
        <w:r>
          <w:rPr>
            <w:noProof/>
            <w:webHidden/>
          </w:rPr>
          <w:tab/>
        </w:r>
        <w:r>
          <w:rPr>
            <w:noProof/>
            <w:webHidden/>
          </w:rPr>
          <w:fldChar w:fldCharType="begin"/>
        </w:r>
        <w:r>
          <w:rPr>
            <w:noProof/>
            <w:webHidden/>
          </w:rPr>
          <w:instrText xml:space="preserve"> PAGEREF _Toc185502296 \h </w:instrText>
        </w:r>
        <w:r>
          <w:rPr>
            <w:noProof/>
            <w:webHidden/>
          </w:rPr>
        </w:r>
        <w:r>
          <w:rPr>
            <w:noProof/>
            <w:webHidden/>
          </w:rPr>
          <w:fldChar w:fldCharType="separate"/>
        </w:r>
        <w:r w:rsidR="00C55D93">
          <w:rPr>
            <w:noProof/>
            <w:webHidden/>
          </w:rPr>
          <w:t>21</w:t>
        </w:r>
        <w:r>
          <w:rPr>
            <w:noProof/>
            <w:webHidden/>
          </w:rPr>
          <w:fldChar w:fldCharType="end"/>
        </w:r>
      </w:hyperlink>
    </w:p>
    <w:p w14:paraId="189C207E" w14:textId="0639A518"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97" w:history="1">
        <w:r w:rsidRPr="000157F6">
          <w:rPr>
            <w:rStyle w:val="Hyperlink"/>
            <w:noProof/>
          </w:rPr>
          <w:t>Figure 13</w:t>
        </w:r>
        <w:r w:rsidRPr="000157F6">
          <w:rPr>
            <w:rStyle w:val="Hyperlink"/>
            <w:noProof/>
            <w:lang w:val="en-US"/>
          </w:rPr>
          <w:t xml:space="preserve"> Lấy đánh giá sản phẩm</w:t>
        </w:r>
        <w:r>
          <w:rPr>
            <w:noProof/>
            <w:webHidden/>
          </w:rPr>
          <w:tab/>
        </w:r>
        <w:r>
          <w:rPr>
            <w:noProof/>
            <w:webHidden/>
          </w:rPr>
          <w:fldChar w:fldCharType="begin"/>
        </w:r>
        <w:r>
          <w:rPr>
            <w:noProof/>
            <w:webHidden/>
          </w:rPr>
          <w:instrText xml:space="preserve"> PAGEREF _Toc185502297 \h </w:instrText>
        </w:r>
        <w:r>
          <w:rPr>
            <w:noProof/>
            <w:webHidden/>
          </w:rPr>
        </w:r>
        <w:r>
          <w:rPr>
            <w:noProof/>
            <w:webHidden/>
          </w:rPr>
          <w:fldChar w:fldCharType="separate"/>
        </w:r>
        <w:r w:rsidR="00C55D93">
          <w:rPr>
            <w:noProof/>
            <w:webHidden/>
          </w:rPr>
          <w:t>21</w:t>
        </w:r>
        <w:r>
          <w:rPr>
            <w:noProof/>
            <w:webHidden/>
          </w:rPr>
          <w:fldChar w:fldCharType="end"/>
        </w:r>
      </w:hyperlink>
    </w:p>
    <w:p w14:paraId="38975219" w14:textId="66C62B12"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98" w:history="1">
        <w:r w:rsidRPr="000157F6">
          <w:rPr>
            <w:rStyle w:val="Hyperlink"/>
            <w:noProof/>
          </w:rPr>
          <w:t>Figure 14</w:t>
        </w:r>
        <w:r w:rsidRPr="000157F6">
          <w:rPr>
            <w:rStyle w:val="Hyperlink"/>
            <w:noProof/>
            <w:lang w:val="en-US"/>
          </w:rPr>
          <w:t xml:space="preserve"> Hàm lấy số lượng đánh giá</w:t>
        </w:r>
        <w:r>
          <w:rPr>
            <w:noProof/>
            <w:webHidden/>
          </w:rPr>
          <w:tab/>
        </w:r>
        <w:r>
          <w:rPr>
            <w:noProof/>
            <w:webHidden/>
          </w:rPr>
          <w:fldChar w:fldCharType="begin"/>
        </w:r>
        <w:r>
          <w:rPr>
            <w:noProof/>
            <w:webHidden/>
          </w:rPr>
          <w:instrText xml:space="preserve"> PAGEREF _Toc185502298 \h </w:instrText>
        </w:r>
        <w:r>
          <w:rPr>
            <w:noProof/>
            <w:webHidden/>
          </w:rPr>
        </w:r>
        <w:r>
          <w:rPr>
            <w:noProof/>
            <w:webHidden/>
          </w:rPr>
          <w:fldChar w:fldCharType="separate"/>
        </w:r>
        <w:r w:rsidR="00C55D93">
          <w:rPr>
            <w:noProof/>
            <w:webHidden/>
          </w:rPr>
          <w:t>21</w:t>
        </w:r>
        <w:r>
          <w:rPr>
            <w:noProof/>
            <w:webHidden/>
          </w:rPr>
          <w:fldChar w:fldCharType="end"/>
        </w:r>
      </w:hyperlink>
    </w:p>
    <w:p w14:paraId="20355822" w14:textId="53A930DB"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299" w:history="1">
        <w:r w:rsidRPr="000157F6">
          <w:rPr>
            <w:rStyle w:val="Hyperlink"/>
            <w:noProof/>
          </w:rPr>
          <w:t>Figure 15</w:t>
        </w:r>
        <w:r w:rsidRPr="000157F6">
          <w:rPr>
            <w:rStyle w:val="Hyperlink"/>
            <w:noProof/>
            <w:lang w:val="en-US"/>
          </w:rPr>
          <w:t xml:space="preserve"> Hàm số lượng bán ra</w:t>
        </w:r>
        <w:r>
          <w:rPr>
            <w:noProof/>
            <w:webHidden/>
          </w:rPr>
          <w:tab/>
        </w:r>
        <w:r>
          <w:rPr>
            <w:noProof/>
            <w:webHidden/>
          </w:rPr>
          <w:fldChar w:fldCharType="begin"/>
        </w:r>
        <w:r>
          <w:rPr>
            <w:noProof/>
            <w:webHidden/>
          </w:rPr>
          <w:instrText xml:space="preserve"> PAGEREF _Toc185502299 \h </w:instrText>
        </w:r>
        <w:r>
          <w:rPr>
            <w:noProof/>
            <w:webHidden/>
          </w:rPr>
        </w:r>
        <w:r>
          <w:rPr>
            <w:noProof/>
            <w:webHidden/>
          </w:rPr>
          <w:fldChar w:fldCharType="separate"/>
        </w:r>
        <w:r w:rsidR="00C55D93">
          <w:rPr>
            <w:noProof/>
            <w:webHidden/>
          </w:rPr>
          <w:t>21</w:t>
        </w:r>
        <w:r>
          <w:rPr>
            <w:noProof/>
            <w:webHidden/>
          </w:rPr>
          <w:fldChar w:fldCharType="end"/>
        </w:r>
      </w:hyperlink>
    </w:p>
    <w:p w14:paraId="3982DC08" w14:textId="2D0DCAB1"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00" w:history="1">
        <w:r w:rsidRPr="000157F6">
          <w:rPr>
            <w:rStyle w:val="Hyperlink"/>
            <w:noProof/>
          </w:rPr>
          <w:t>Figure 16</w:t>
        </w:r>
        <w:r w:rsidRPr="000157F6">
          <w:rPr>
            <w:rStyle w:val="Hyperlink"/>
            <w:noProof/>
            <w:lang w:val="en-US"/>
          </w:rPr>
          <w:t xml:space="preserve"> Một phần của hàm lấy thông tin chi tiết sản phẩm</w:t>
        </w:r>
        <w:r>
          <w:rPr>
            <w:noProof/>
            <w:webHidden/>
          </w:rPr>
          <w:tab/>
        </w:r>
        <w:r>
          <w:rPr>
            <w:noProof/>
            <w:webHidden/>
          </w:rPr>
          <w:fldChar w:fldCharType="begin"/>
        </w:r>
        <w:r>
          <w:rPr>
            <w:noProof/>
            <w:webHidden/>
          </w:rPr>
          <w:instrText xml:space="preserve"> PAGEREF _Toc185502300 \h </w:instrText>
        </w:r>
        <w:r>
          <w:rPr>
            <w:noProof/>
            <w:webHidden/>
          </w:rPr>
        </w:r>
        <w:r>
          <w:rPr>
            <w:noProof/>
            <w:webHidden/>
          </w:rPr>
          <w:fldChar w:fldCharType="separate"/>
        </w:r>
        <w:r w:rsidR="00C55D93">
          <w:rPr>
            <w:noProof/>
            <w:webHidden/>
          </w:rPr>
          <w:t>22</w:t>
        </w:r>
        <w:r>
          <w:rPr>
            <w:noProof/>
            <w:webHidden/>
          </w:rPr>
          <w:fldChar w:fldCharType="end"/>
        </w:r>
      </w:hyperlink>
    </w:p>
    <w:p w14:paraId="6C3FE3EA" w14:textId="1006A542"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01" w:history="1">
        <w:r w:rsidRPr="000157F6">
          <w:rPr>
            <w:rStyle w:val="Hyperlink"/>
            <w:noProof/>
          </w:rPr>
          <w:t>Figure 17</w:t>
        </w:r>
        <w:r w:rsidRPr="000157F6">
          <w:rPr>
            <w:rStyle w:val="Hyperlink"/>
            <w:noProof/>
            <w:lang w:val="en-US"/>
          </w:rPr>
          <w:t xml:space="preserve"> Một phần của hàm xử lí các tác vụ chính</w:t>
        </w:r>
        <w:r>
          <w:rPr>
            <w:noProof/>
            <w:webHidden/>
          </w:rPr>
          <w:tab/>
        </w:r>
        <w:r>
          <w:rPr>
            <w:noProof/>
            <w:webHidden/>
          </w:rPr>
          <w:fldChar w:fldCharType="begin"/>
        </w:r>
        <w:r>
          <w:rPr>
            <w:noProof/>
            <w:webHidden/>
          </w:rPr>
          <w:instrText xml:space="preserve"> PAGEREF _Toc185502301 \h </w:instrText>
        </w:r>
        <w:r>
          <w:rPr>
            <w:noProof/>
            <w:webHidden/>
          </w:rPr>
        </w:r>
        <w:r>
          <w:rPr>
            <w:noProof/>
            <w:webHidden/>
          </w:rPr>
          <w:fldChar w:fldCharType="separate"/>
        </w:r>
        <w:r w:rsidR="00C55D93">
          <w:rPr>
            <w:noProof/>
            <w:webHidden/>
          </w:rPr>
          <w:t>22</w:t>
        </w:r>
        <w:r>
          <w:rPr>
            <w:noProof/>
            <w:webHidden/>
          </w:rPr>
          <w:fldChar w:fldCharType="end"/>
        </w:r>
      </w:hyperlink>
    </w:p>
    <w:p w14:paraId="6A176D02" w14:textId="683AF3FA"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02" w:history="1">
        <w:r w:rsidRPr="000157F6">
          <w:rPr>
            <w:rStyle w:val="Hyperlink"/>
            <w:noProof/>
          </w:rPr>
          <w:t>Figure 18</w:t>
        </w:r>
        <w:r w:rsidRPr="000157F6">
          <w:rPr>
            <w:rStyle w:val="Hyperlink"/>
            <w:noProof/>
            <w:lang w:val="en-US"/>
          </w:rPr>
          <w:t xml:space="preserve"> Các tham số DAG</w:t>
        </w:r>
        <w:r>
          <w:rPr>
            <w:noProof/>
            <w:webHidden/>
          </w:rPr>
          <w:tab/>
        </w:r>
        <w:r>
          <w:rPr>
            <w:noProof/>
            <w:webHidden/>
          </w:rPr>
          <w:fldChar w:fldCharType="begin"/>
        </w:r>
        <w:r>
          <w:rPr>
            <w:noProof/>
            <w:webHidden/>
          </w:rPr>
          <w:instrText xml:space="preserve"> PAGEREF _Toc185502302 \h </w:instrText>
        </w:r>
        <w:r>
          <w:rPr>
            <w:noProof/>
            <w:webHidden/>
          </w:rPr>
        </w:r>
        <w:r>
          <w:rPr>
            <w:noProof/>
            <w:webHidden/>
          </w:rPr>
          <w:fldChar w:fldCharType="separate"/>
        </w:r>
        <w:r w:rsidR="00C55D93">
          <w:rPr>
            <w:noProof/>
            <w:webHidden/>
          </w:rPr>
          <w:t>23</w:t>
        </w:r>
        <w:r>
          <w:rPr>
            <w:noProof/>
            <w:webHidden/>
          </w:rPr>
          <w:fldChar w:fldCharType="end"/>
        </w:r>
      </w:hyperlink>
    </w:p>
    <w:p w14:paraId="1FBDE03D" w14:textId="222D0452"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03" w:history="1">
        <w:r w:rsidRPr="000157F6">
          <w:rPr>
            <w:rStyle w:val="Hyperlink"/>
            <w:noProof/>
          </w:rPr>
          <w:t>Figure 19</w:t>
        </w:r>
        <w:r w:rsidRPr="000157F6">
          <w:rPr>
            <w:rStyle w:val="Hyperlink"/>
            <w:noProof/>
            <w:lang w:val="en-US"/>
          </w:rPr>
          <w:t xml:space="preserve"> Các tham số gọi hàm thực hiện</w:t>
        </w:r>
        <w:r>
          <w:rPr>
            <w:noProof/>
            <w:webHidden/>
          </w:rPr>
          <w:tab/>
        </w:r>
        <w:r>
          <w:rPr>
            <w:noProof/>
            <w:webHidden/>
          </w:rPr>
          <w:fldChar w:fldCharType="begin"/>
        </w:r>
        <w:r>
          <w:rPr>
            <w:noProof/>
            <w:webHidden/>
          </w:rPr>
          <w:instrText xml:space="preserve"> PAGEREF _Toc185502303 \h </w:instrText>
        </w:r>
        <w:r>
          <w:rPr>
            <w:noProof/>
            <w:webHidden/>
          </w:rPr>
        </w:r>
        <w:r>
          <w:rPr>
            <w:noProof/>
            <w:webHidden/>
          </w:rPr>
          <w:fldChar w:fldCharType="separate"/>
        </w:r>
        <w:r w:rsidR="00C55D93">
          <w:rPr>
            <w:noProof/>
            <w:webHidden/>
          </w:rPr>
          <w:t>23</w:t>
        </w:r>
        <w:r>
          <w:rPr>
            <w:noProof/>
            <w:webHidden/>
          </w:rPr>
          <w:fldChar w:fldCharType="end"/>
        </w:r>
      </w:hyperlink>
    </w:p>
    <w:p w14:paraId="525036F6" w14:textId="3815F794"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04" w:history="1">
        <w:r w:rsidRPr="000157F6">
          <w:rPr>
            <w:rStyle w:val="Hyperlink"/>
            <w:noProof/>
          </w:rPr>
          <w:t>Figure 20</w:t>
        </w:r>
        <w:r w:rsidRPr="000157F6">
          <w:rPr>
            <w:rStyle w:val="Hyperlink"/>
            <w:noProof/>
            <w:lang w:val="en-US"/>
          </w:rPr>
          <w:t xml:space="preserve"> Chia nhiều file thực hiện</w:t>
        </w:r>
        <w:r>
          <w:rPr>
            <w:noProof/>
            <w:webHidden/>
          </w:rPr>
          <w:tab/>
        </w:r>
        <w:r>
          <w:rPr>
            <w:noProof/>
            <w:webHidden/>
          </w:rPr>
          <w:fldChar w:fldCharType="begin"/>
        </w:r>
        <w:r>
          <w:rPr>
            <w:noProof/>
            <w:webHidden/>
          </w:rPr>
          <w:instrText xml:space="preserve"> PAGEREF _Toc185502304 \h </w:instrText>
        </w:r>
        <w:r>
          <w:rPr>
            <w:noProof/>
            <w:webHidden/>
          </w:rPr>
        </w:r>
        <w:r>
          <w:rPr>
            <w:noProof/>
            <w:webHidden/>
          </w:rPr>
          <w:fldChar w:fldCharType="separate"/>
        </w:r>
        <w:r w:rsidR="00C55D93">
          <w:rPr>
            <w:noProof/>
            <w:webHidden/>
          </w:rPr>
          <w:t>24</w:t>
        </w:r>
        <w:r>
          <w:rPr>
            <w:noProof/>
            <w:webHidden/>
          </w:rPr>
          <w:fldChar w:fldCharType="end"/>
        </w:r>
      </w:hyperlink>
    </w:p>
    <w:p w14:paraId="6A595B0C" w14:textId="34C9373D"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05" w:history="1">
        <w:r w:rsidRPr="000157F6">
          <w:rPr>
            <w:rStyle w:val="Hyperlink"/>
            <w:noProof/>
          </w:rPr>
          <w:t>Figure 21</w:t>
        </w:r>
        <w:r w:rsidRPr="000157F6">
          <w:rPr>
            <w:rStyle w:val="Hyperlink"/>
            <w:noProof/>
            <w:lang w:val="en-US"/>
          </w:rPr>
          <w:t xml:space="preserve"> Kết quả file CSV</w:t>
        </w:r>
        <w:r>
          <w:rPr>
            <w:noProof/>
            <w:webHidden/>
          </w:rPr>
          <w:tab/>
        </w:r>
        <w:r>
          <w:rPr>
            <w:noProof/>
            <w:webHidden/>
          </w:rPr>
          <w:fldChar w:fldCharType="begin"/>
        </w:r>
        <w:r>
          <w:rPr>
            <w:noProof/>
            <w:webHidden/>
          </w:rPr>
          <w:instrText xml:space="preserve"> PAGEREF _Toc185502305 \h </w:instrText>
        </w:r>
        <w:r>
          <w:rPr>
            <w:noProof/>
            <w:webHidden/>
          </w:rPr>
        </w:r>
        <w:r>
          <w:rPr>
            <w:noProof/>
            <w:webHidden/>
          </w:rPr>
          <w:fldChar w:fldCharType="separate"/>
        </w:r>
        <w:r w:rsidR="00C55D93">
          <w:rPr>
            <w:noProof/>
            <w:webHidden/>
          </w:rPr>
          <w:t>24</w:t>
        </w:r>
        <w:r>
          <w:rPr>
            <w:noProof/>
            <w:webHidden/>
          </w:rPr>
          <w:fldChar w:fldCharType="end"/>
        </w:r>
      </w:hyperlink>
    </w:p>
    <w:p w14:paraId="0106D9D8" w14:textId="3CD9D7BE"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06" w:history="1">
        <w:r w:rsidRPr="000157F6">
          <w:rPr>
            <w:rStyle w:val="Hyperlink"/>
            <w:noProof/>
          </w:rPr>
          <w:t>Figure 22</w:t>
        </w:r>
        <w:r w:rsidRPr="000157F6">
          <w:rPr>
            <w:rStyle w:val="Hyperlink"/>
            <w:noProof/>
            <w:lang w:val="en-US"/>
          </w:rPr>
          <w:t xml:space="preserve"> Kết quả file json</w:t>
        </w:r>
        <w:r>
          <w:rPr>
            <w:noProof/>
            <w:webHidden/>
          </w:rPr>
          <w:tab/>
        </w:r>
        <w:r>
          <w:rPr>
            <w:noProof/>
            <w:webHidden/>
          </w:rPr>
          <w:fldChar w:fldCharType="begin"/>
        </w:r>
        <w:r>
          <w:rPr>
            <w:noProof/>
            <w:webHidden/>
          </w:rPr>
          <w:instrText xml:space="preserve"> PAGEREF _Toc185502306 \h </w:instrText>
        </w:r>
        <w:r>
          <w:rPr>
            <w:noProof/>
            <w:webHidden/>
          </w:rPr>
        </w:r>
        <w:r>
          <w:rPr>
            <w:noProof/>
            <w:webHidden/>
          </w:rPr>
          <w:fldChar w:fldCharType="separate"/>
        </w:r>
        <w:r w:rsidR="00C55D93">
          <w:rPr>
            <w:noProof/>
            <w:webHidden/>
          </w:rPr>
          <w:t>24</w:t>
        </w:r>
        <w:r>
          <w:rPr>
            <w:noProof/>
            <w:webHidden/>
          </w:rPr>
          <w:fldChar w:fldCharType="end"/>
        </w:r>
      </w:hyperlink>
    </w:p>
    <w:p w14:paraId="7EDFD7F5" w14:textId="2018BDD6"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07" w:history="1">
        <w:r w:rsidRPr="000157F6">
          <w:rPr>
            <w:rStyle w:val="Hyperlink"/>
            <w:noProof/>
          </w:rPr>
          <w:t>Figure 23</w:t>
        </w:r>
        <w:r w:rsidRPr="000157F6">
          <w:rPr>
            <w:rStyle w:val="Hyperlink"/>
            <w:noProof/>
            <w:lang w:val="en-US"/>
          </w:rPr>
          <w:t xml:space="preserve"> Hàm merge file csv (1)</w:t>
        </w:r>
        <w:r>
          <w:rPr>
            <w:noProof/>
            <w:webHidden/>
          </w:rPr>
          <w:tab/>
        </w:r>
        <w:r>
          <w:rPr>
            <w:noProof/>
            <w:webHidden/>
          </w:rPr>
          <w:fldChar w:fldCharType="begin"/>
        </w:r>
        <w:r>
          <w:rPr>
            <w:noProof/>
            <w:webHidden/>
          </w:rPr>
          <w:instrText xml:space="preserve"> PAGEREF _Toc185502307 \h </w:instrText>
        </w:r>
        <w:r>
          <w:rPr>
            <w:noProof/>
            <w:webHidden/>
          </w:rPr>
        </w:r>
        <w:r>
          <w:rPr>
            <w:noProof/>
            <w:webHidden/>
          </w:rPr>
          <w:fldChar w:fldCharType="separate"/>
        </w:r>
        <w:r w:rsidR="00C55D93">
          <w:rPr>
            <w:noProof/>
            <w:webHidden/>
          </w:rPr>
          <w:t>25</w:t>
        </w:r>
        <w:r>
          <w:rPr>
            <w:noProof/>
            <w:webHidden/>
          </w:rPr>
          <w:fldChar w:fldCharType="end"/>
        </w:r>
      </w:hyperlink>
    </w:p>
    <w:p w14:paraId="6C6CBD73" w14:textId="1DDBFA5B"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08" w:history="1">
        <w:r w:rsidRPr="000157F6">
          <w:rPr>
            <w:rStyle w:val="Hyperlink"/>
            <w:noProof/>
          </w:rPr>
          <w:t>Figure 24 Hàm merge file csv (2)</w:t>
        </w:r>
        <w:r>
          <w:rPr>
            <w:noProof/>
            <w:webHidden/>
          </w:rPr>
          <w:tab/>
        </w:r>
        <w:r>
          <w:rPr>
            <w:noProof/>
            <w:webHidden/>
          </w:rPr>
          <w:fldChar w:fldCharType="begin"/>
        </w:r>
        <w:r>
          <w:rPr>
            <w:noProof/>
            <w:webHidden/>
          </w:rPr>
          <w:instrText xml:space="preserve"> PAGEREF _Toc185502308 \h </w:instrText>
        </w:r>
        <w:r>
          <w:rPr>
            <w:noProof/>
            <w:webHidden/>
          </w:rPr>
        </w:r>
        <w:r>
          <w:rPr>
            <w:noProof/>
            <w:webHidden/>
          </w:rPr>
          <w:fldChar w:fldCharType="separate"/>
        </w:r>
        <w:r w:rsidR="00C55D93">
          <w:rPr>
            <w:noProof/>
            <w:webHidden/>
          </w:rPr>
          <w:t>25</w:t>
        </w:r>
        <w:r>
          <w:rPr>
            <w:noProof/>
            <w:webHidden/>
          </w:rPr>
          <w:fldChar w:fldCharType="end"/>
        </w:r>
      </w:hyperlink>
    </w:p>
    <w:p w14:paraId="22ACDC4A" w14:textId="4004304C"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09" w:history="1">
        <w:r w:rsidRPr="000157F6">
          <w:rPr>
            <w:rStyle w:val="Hyperlink"/>
            <w:noProof/>
          </w:rPr>
          <w:t>Figure 25</w:t>
        </w:r>
        <w:r w:rsidRPr="000157F6">
          <w:rPr>
            <w:rStyle w:val="Hyperlink"/>
            <w:noProof/>
            <w:lang w:val="vi-VN"/>
          </w:rPr>
          <w:t>. Các cột có thể được giữ lại</w:t>
        </w:r>
        <w:r>
          <w:rPr>
            <w:noProof/>
            <w:webHidden/>
          </w:rPr>
          <w:tab/>
        </w:r>
        <w:r>
          <w:rPr>
            <w:noProof/>
            <w:webHidden/>
          </w:rPr>
          <w:fldChar w:fldCharType="begin"/>
        </w:r>
        <w:r>
          <w:rPr>
            <w:noProof/>
            <w:webHidden/>
          </w:rPr>
          <w:instrText xml:space="preserve"> PAGEREF _Toc185502309 \h </w:instrText>
        </w:r>
        <w:r>
          <w:rPr>
            <w:noProof/>
            <w:webHidden/>
          </w:rPr>
        </w:r>
        <w:r>
          <w:rPr>
            <w:noProof/>
            <w:webHidden/>
          </w:rPr>
          <w:fldChar w:fldCharType="separate"/>
        </w:r>
        <w:r w:rsidR="00C55D93">
          <w:rPr>
            <w:noProof/>
            <w:webHidden/>
          </w:rPr>
          <w:t>26</w:t>
        </w:r>
        <w:r>
          <w:rPr>
            <w:noProof/>
            <w:webHidden/>
          </w:rPr>
          <w:fldChar w:fldCharType="end"/>
        </w:r>
      </w:hyperlink>
    </w:p>
    <w:p w14:paraId="5C8BD1EE" w14:textId="37AB1B54"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10" w:history="1">
        <w:r w:rsidRPr="000157F6">
          <w:rPr>
            <w:rStyle w:val="Hyperlink"/>
            <w:noProof/>
          </w:rPr>
          <w:t>Figure 26</w:t>
        </w:r>
        <w:r w:rsidRPr="000157F6">
          <w:rPr>
            <w:rStyle w:val="Hyperlink"/>
            <w:noProof/>
            <w:lang w:val="vi-VN"/>
          </w:rPr>
          <w:t>. Đổi tên cột</w:t>
        </w:r>
        <w:r>
          <w:rPr>
            <w:noProof/>
            <w:webHidden/>
          </w:rPr>
          <w:tab/>
        </w:r>
        <w:r>
          <w:rPr>
            <w:noProof/>
            <w:webHidden/>
          </w:rPr>
          <w:fldChar w:fldCharType="begin"/>
        </w:r>
        <w:r>
          <w:rPr>
            <w:noProof/>
            <w:webHidden/>
          </w:rPr>
          <w:instrText xml:space="preserve"> PAGEREF _Toc185502310 \h </w:instrText>
        </w:r>
        <w:r>
          <w:rPr>
            <w:noProof/>
            <w:webHidden/>
          </w:rPr>
        </w:r>
        <w:r>
          <w:rPr>
            <w:noProof/>
            <w:webHidden/>
          </w:rPr>
          <w:fldChar w:fldCharType="separate"/>
        </w:r>
        <w:r w:rsidR="00C55D93">
          <w:rPr>
            <w:noProof/>
            <w:webHidden/>
          </w:rPr>
          <w:t>26</w:t>
        </w:r>
        <w:r>
          <w:rPr>
            <w:noProof/>
            <w:webHidden/>
          </w:rPr>
          <w:fldChar w:fldCharType="end"/>
        </w:r>
      </w:hyperlink>
    </w:p>
    <w:p w14:paraId="7B018980" w14:textId="65CF6848"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11" w:history="1">
        <w:r w:rsidRPr="000157F6">
          <w:rPr>
            <w:rStyle w:val="Hyperlink"/>
            <w:noProof/>
          </w:rPr>
          <w:t>Figure 27</w:t>
        </w:r>
        <w:r w:rsidRPr="000157F6">
          <w:rPr>
            <w:rStyle w:val="Hyperlink"/>
            <w:noProof/>
            <w:lang w:val="vi-VN"/>
          </w:rPr>
          <w:t>. Xử ký cột price, old_price và rating</w:t>
        </w:r>
        <w:r>
          <w:rPr>
            <w:noProof/>
            <w:webHidden/>
          </w:rPr>
          <w:tab/>
        </w:r>
        <w:r>
          <w:rPr>
            <w:noProof/>
            <w:webHidden/>
          </w:rPr>
          <w:fldChar w:fldCharType="begin"/>
        </w:r>
        <w:r>
          <w:rPr>
            <w:noProof/>
            <w:webHidden/>
          </w:rPr>
          <w:instrText xml:space="preserve"> PAGEREF _Toc185502311 \h </w:instrText>
        </w:r>
        <w:r>
          <w:rPr>
            <w:noProof/>
            <w:webHidden/>
          </w:rPr>
        </w:r>
        <w:r>
          <w:rPr>
            <w:noProof/>
            <w:webHidden/>
          </w:rPr>
          <w:fldChar w:fldCharType="separate"/>
        </w:r>
        <w:r w:rsidR="00C55D93">
          <w:rPr>
            <w:noProof/>
            <w:webHidden/>
          </w:rPr>
          <w:t>27</w:t>
        </w:r>
        <w:r>
          <w:rPr>
            <w:noProof/>
            <w:webHidden/>
          </w:rPr>
          <w:fldChar w:fldCharType="end"/>
        </w:r>
      </w:hyperlink>
    </w:p>
    <w:p w14:paraId="0504DEE0" w14:textId="20DA766D"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12" w:history="1">
        <w:r w:rsidRPr="000157F6">
          <w:rPr>
            <w:rStyle w:val="Hyperlink"/>
            <w:noProof/>
          </w:rPr>
          <w:t>Figure 28</w:t>
        </w:r>
        <w:r w:rsidRPr="000157F6">
          <w:rPr>
            <w:rStyle w:val="Hyperlink"/>
            <w:noProof/>
            <w:lang w:val="vi-VN"/>
          </w:rPr>
          <w:t>. Kết quả price, old_price và rating</w:t>
        </w:r>
        <w:r>
          <w:rPr>
            <w:noProof/>
            <w:webHidden/>
          </w:rPr>
          <w:tab/>
        </w:r>
        <w:r>
          <w:rPr>
            <w:noProof/>
            <w:webHidden/>
          </w:rPr>
          <w:fldChar w:fldCharType="begin"/>
        </w:r>
        <w:r>
          <w:rPr>
            <w:noProof/>
            <w:webHidden/>
          </w:rPr>
          <w:instrText xml:space="preserve"> PAGEREF _Toc185502312 \h </w:instrText>
        </w:r>
        <w:r>
          <w:rPr>
            <w:noProof/>
            <w:webHidden/>
          </w:rPr>
        </w:r>
        <w:r>
          <w:rPr>
            <w:noProof/>
            <w:webHidden/>
          </w:rPr>
          <w:fldChar w:fldCharType="separate"/>
        </w:r>
        <w:r w:rsidR="00C55D93">
          <w:rPr>
            <w:noProof/>
            <w:webHidden/>
          </w:rPr>
          <w:t>27</w:t>
        </w:r>
        <w:r>
          <w:rPr>
            <w:noProof/>
            <w:webHidden/>
          </w:rPr>
          <w:fldChar w:fldCharType="end"/>
        </w:r>
      </w:hyperlink>
    </w:p>
    <w:p w14:paraId="26E6F618" w14:textId="64C9FC39"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13" w:history="1">
        <w:r w:rsidRPr="000157F6">
          <w:rPr>
            <w:rStyle w:val="Hyperlink"/>
            <w:noProof/>
          </w:rPr>
          <w:t>Figure 29</w:t>
        </w:r>
        <w:r w:rsidRPr="000157F6">
          <w:rPr>
            <w:rStyle w:val="Hyperlink"/>
            <w:noProof/>
            <w:lang w:val="vi-VN"/>
          </w:rPr>
          <w:t>. Xử lý cột reviews, purchases</w:t>
        </w:r>
        <w:r>
          <w:rPr>
            <w:noProof/>
            <w:webHidden/>
          </w:rPr>
          <w:tab/>
        </w:r>
        <w:r>
          <w:rPr>
            <w:noProof/>
            <w:webHidden/>
          </w:rPr>
          <w:fldChar w:fldCharType="begin"/>
        </w:r>
        <w:r>
          <w:rPr>
            <w:noProof/>
            <w:webHidden/>
          </w:rPr>
          <w:instrText xml:space="preserve"> PAGEREF _Toc185502313 \h </w:instrText>
        </w:r>
        <w:r>
          <w:rPr>
            <w:noProof/>
            <w:webHidden/>
          </w:rPr>
        </w:r>
        <w:r>
          <w:rPr>
            <w:noProof/>
            <w:webHidden/>
          </w:rPr>
          <w:fldChar w:fldCharType="separate"/>
        </w:r>
        <w:r w:rsidR="00C55D93">
          <w:rPr>
            <w:noProof/>
            <w:webHidden/>
          </w:rPr>
          <w:t>28</w:t>
        </w:r>
        <w:r>
          <w:rPr>
            <w:noProof/>
            <w:webHidden/>
          </w:rPr>
          <w:fldChar w:fldCharType="end"/>
        </w:r>
      </w:hyperlink>
    </w:p>
    <w:p w14:paraId="057BAB79" w14:textId="69C5BE74"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14" w:history="1">
        <w:r w:rsidRPr="000157F6">
          <w:rPr>
            <w:rStyle w:val="Hyperlink"/>
            <w:noProof/>
          </w:rPr>
          <w:t>Figure 30</w:t>
        </w:r>
        <w:r w:rsidRPr="000157F6">
          <w:rPr>
            <w:rStyle w:val="Hyperlink"/>
            <w:noProof/>
            <w:lang w:val="vi-VN"/>
          </w:rPr>
          <w:t>. Kết quả reviews, purchases</w:t>
        </w:r>
        <w:r>
          <w:rPr>
            <w:noProof/>
            <w:webHidden/>
          </w:rPr>
          <w:tab/>
        </w:r>
        <w:r>
          <w:rPr>
            <w:noProof/>
            <w:webHidden/>
          </w:rPr>
          <w:fldChar w:fldCharType="begin"/>
        </w:r>
        <w:r>
          <w:rPr>
            <w:noProof/>
            <w:webHidden/>
          </w:rPr>
          <w:instrText xml:space="preserve"> PAGEREF _Toc185502314 \h </w:instrText>
        </w:r>
        <w:r>
          <w:rPr>
            <w:noProof/>
            <w:webHidden/>
          </w:rPr>
        </w:r>
        <w:r>
          <w:rPr>
            <w:noProof/>
            <w:webHidden/>
          </w:rPr>
          <w:fldChar w:fldCharType="separate"/>
        </w:r>
        <w:r w:rsidR="00C55D93">
          <w:rPr>
            <w:noProof/>
            <w:webHidden/>
          </w:rPr>
          <w:t>29</w:t>
        </w:r>
        <w:r>
          <w:rPr>
            <w:noProof/>
            <w:webHidden/>
          </w:rPr>
          <w:fldChar w:fldCharType="end"/>
        </w:r>
      </w:hyperlink>
    </w:p>
    <w:p w14:paraId="746DEFA2" w14:textId="3FEAAFAA"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15" w:history="1">
        <w:r w:rsidRPr="000157F6">
          <w:rPr>
            <w:rStyle w:val="Hyperlink"/>
            <w:noProof/>
          </w:rPr>
          <w:t>Figure 31</w:t>
        </w:r>
        <w:r w:rsidRPr="000157F6">
          <w:rPr>
            <w:rStyle w:val="Hyperlink"/>
            <w:noProof/>
            <w:lang w:val="vi-VN"/>
          </w:rPr>
          <w:t>. Đếm số Brands</w:t>
        </w:r>
        <w:r>
          <w:rPr>
            <w:noProof/>
            <w:webHidden/>
          </w:rPr>
          <w:tab/>
        </w:r>
        <w:r>
          <w:rPr>
            <w:noProof/>
            <w:webHidden/>
          </w:rPr>
          <w:fldChar w:fldCharType="begin"/>
        </w:r>
        <w:r>
          <w:rPr>
            <w:noProof/>
            <w:webHidden/>
          </w:rPr>
          <w:instrText xml:space="preserve"> PAGEREF _Toc185502315 \h </w:instrText>
        </w:r>
        <w:r>
          <w:rPr>
            <w:noProof/>
            <w:webHidden/>
          </w:rPr>
        </w:r>
        <w:r>
          <w:rPr>
            <w:noProof/>
            <w:webHidden/>
          </w:rPr>
          <w:fldChar w:fldCharType="separate"/>
        </w:r>
        <w:r w:rsidR="00C55D93">
          <w:rPr>
            <w:noProof/>
            <w:webHidden/>
          </w:rPr>
          <w:t>30</w:t>
        </w:r>
        <w:r>
          <w:rPr>
            <w:noProof/>
            <w:webHidden/>
          </w:rPr>
          <w:fldChar w:fldCharType="end"/>
        </w:r>
      </w:hyperlink>
    </w:p>
    <w:p w14:paraId="388F2046" w14:textId="295FE9B5"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16" w:history="1">
        <w:r w:rsidRPr="000157F6">
          <w:rPr>
            <w:rStyle w:val="Hyperlink"/>
            <w:noProof/>
          </w:rPr>
          <w:t>Figure 32</w:t>
        </w:r>
        <w:r w:rsidRPr="000157F6">
          <w:rPr>
            <w:rStyle w:val="Hyperlink"/>
            <w:noProof/>
            <w:lang w:val="vi-VN"/>
          </w:rPr>
          <w:t>. Lọc Brands</w:t>
        </w:r>
        <w:r>
          <w:rPr>
            <w:noProof/>
            <w:webHidden/>
          </w:rPr>
          <w:tab/>
        </w:r>
        <w:r>
          <w:rPr>
            <w:noProof/>
            <w:webHidden/>
          </w:rPr>
          <w:fldChar w:fldCharType="begin"/>
        </w:r>
        <w:r>
          <w:rPr>
            <w:noProof/>
            <w:webHidden/>
          </w:rPr>
          <w:instrText xml:space="preserve"> PAGEREF _Toc185502316 \h </w:instrText>
        </w:r>
        <w:r>
          <w:rPr>
            <w:noProof/>
            <w:webHidden/>
          </w:rPr>
        </w:r>
        <w:r>
          <w:rPr>
            <w:noProof/>
            <w:webHidden/>
          </w:rPr>
          <w:fldChar w:fldCharType="separate"/>
        </w:r>
        <w:r w:rsidR="00C55D93">
          <w:rPr>
            <w:noProof/>
            <w:webHidden/>
          </w:rPr>
          <w:t>31</w:t>
        </w:r>
        <w:r>
          <w:rPr>
            <w:noProof/>
            <w:webHidden/>
          </w:rPr>
          <w:fldChar w:fldCharType="end"/>
        </w:r>
      </w:hyperlink>
    </w:p>
    <w:p w14:paraId="65D5F22C" w14:textId="07C457FC"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17" w:history="1">
        <w:r w:rsidRPr="000157F6">
          <w:rPr>
            <w:rStyle w:val="Hyperlink"/>
            <w:noProof/>
          </w:rPr>
          <w:t>Figure 33</w:t>
        </w:r>
        <w:r w:rsidRPr="000157F6">
          <w:rPr>
            <w:rStyle w:val="Hyperlink"/>
            <w:noProof/>
            <w:lang w:val="vi-VN"/>
          </w:rPr>
          <w:t>. Xử lý cột Brands</w:t>
        </w:r>
        <w:r>
          <w:rPr>
            <w:noProof/>
            <w:webHidden/>
          </w:rPr>
          <w:tab/>
        </w:r>
        <w:r>
          <w:rPr>
            <w:noProof/>
            <w:webHidden/>
          </w:rPr>
          <w:fldChar w:fldCharType="begin"/>
        </w:r>
        <w:r>
          <w:rPr>
            <w:noProof/>
            <w:webHidden/>
          </w:rPr>
          <w:instrText xml:space="preserve"> PAGEREF _Toc185502317 \h </w:instrText>
        </w:r>
        <w:r>
          <w:rPr>
            <w:noProof/>
            <w:webHidden/>
          </w:rPr>
        </w:r>
        <w:r>
          <w:rPr>
            <w:noProof/>
            <w:webHidden/>
          </w:rPr>
          <w:fldChar w:fldCharType="separate"/>
        </w:r>
        <w:r w:rsidR="00C55D93">
          <w:rPr>
            <w:noProof/>
            <w:webHidden/>
          </w:rPr>
          <w:t>31</w:t>
        </w:r>
        <w:r>
          <w:rPr>
            <w:noProof/>
            <w:webHidden/>
          </w:rPr>
          <w:fldChar w:fldCharType="end"/>
        </w:r>
      </w:hyperlink>
    </w:p>
    <w:p w14:paraId="5BB86C88" w14:textId="6F734D3B"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18" w:history="1">
        <w:r w:rsidRPr="000157F6">
          <w:rPr>
            <w:rStyle w:val="Hyperlink"/>
            <w:noProof/>
          </w:rPr>
          <w:t>Figure 34</w:t>
        </w:r>
        <w:r w:rsidRPr="000157F6">
          <w:rPr>
            <w:rStyle w:val="Hyperlink"/>
            <w:noProof/>
            <w:lang w:val="vi-VN"/>
          </w:rPr>
          <w:t>. Kết quả Brands</w:t>
        </w:r>
        <w:r>
          <w:rPr>
            <w:noProof/>
            <w:webHidden/>
          </w:rPr>
          <w:tab/>
        </w:r>
        <w:r>
          <w:rPr>
            <w:noProof/>
            <w:webHidden/>
          </w:rPr>
          <w:fldChar w:fldCharType="begin"/>
        </w:r>
        <w:r>
          <w:rPr>
            <w:noProof/>
            <w:webHidden/>
          </w:rPr>
          <w:instrText xml:space="preserve"> PAGEREF _Toc185502318 \h </w:instrText>
        </w:r>
        <w:r>
          <w:rPr>
            <w:noProof/>
            <w:webHidden/>
          </w:rPr>
        </w:r>
        <w:r>
          <w:rPr>
            <w:noProof/>
            <w:webHidden/>
          </w:rPr>
          <w:fldChar w:fldCharType="separate"/>
        </w:r>
        <w:r w:rsidR="00C55D93">
          <w:rPr>
            <w:noProof/>
            <w:webHidden/>
          </w:rPr>
          <w:t>32</w:t>
        </w:r>
        <w:r>
          <w:rPr>
            <w:noProof/>
            <w:webHidden/>
          </w:rPr>
          <w:fldChar w:fldCharType="end"/>
        </w:r>
      </w:hyperlink>
    </w:p>
    <w:p w14:paraId="4D28827C" w14:textId="4128B3F3"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19" w:history="1">
        <w:r w:rsidRPr="000157F6">
          <w:rPr>
            <w:rStyle w:val="Hyperlink"/>
            <w:noProof/>
          </w:rPr>
          <w:t>Figure 35</w:t>
        </w:r>
        <w:r w:rsidRPr="000157F6">
          <w:rPr>
            <w:rStyle w:val="Hyperlink"/>
            <w:noProof/>
            <w:lang w:val="vi-VN"/>
          </w:rPr>
          <w:t>. Xử lý cột Memory Storage Capacity, Digital Storage Capacity (1)</w:t>
        </w:r>
        <w:r>
          <w:rPr>
            <w:noProof/>
            <w:webHidden/>
          </w:rPr>
          <w:tab/>
        </w:r>
        <w:r>
          <w:rPr>
            <w:noProof/>
            <w:webHidden/>
          </w:rPr>
          <w:fldChar w:fldCharType="begin"/>
        </w:r>
        <w:r>
          <w:rPr>
            <w:noProof/>
            <w:webHidden/>
          </w:rPr>
          <w:instrText xml:space="preserve"> PAGEREF _Toc185502319 \h </w:instrText>
        </w:r>
        <w:r>
          <w:rPr>
            <w:noProof/>
            <w:webHidden/>
          </w:rPr>
        </w:r>
        <w:r>
          <w:rPr>
            <w:noProof/>
            <w:webHidden/>
          </w:rPr>
          <w:fldChar w:fldCharType="separate"/>
        </w:r>
        <w:r w:rsidR="00C55D93">
          <w:rPr>
            <w:noProof/>
            <w:webHidden/>
          </w:rPr>
          <w:t>33</w:t>
        </w:r>
        <w:r>
          <w:rPr>
            <w:noProof/>
            <w:webHidden/>
          </w:rPr>
          <w:fldChar w:fldCharType="end"/>
        </w:r>
      </w:hyperlink>
    </w:p>
    <w:p w14:paraId="2622AA29" w14:textId="0D8C76B0"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20" w:history="1">
        <w:r w:rsidRPr="000157F6">
          <w:rPr>
            <w:rStyle w:val="Hyperlink"/>
            <w:noProof/>
          </w:rPr>
          <w:t>Figure 36</w:t>
        </w:r>
        <w:r w:rsidRPr="000157F6">
          <w:rPr>
            <w:rStyle w:val="Hyperlink"/>
            <w:noProof/>
            <w:lang w:val="vi-VN"/>
          </w:rPr>
          <w:t>. Xử lý cột Memory Storage Capacity, Digital Storage Capacity (2)</w:t>
        </w:r>
        <w:r>
          <w:rPr>
            <w:noProof/>
            <w:webHidden/>
          </w:rPr>
          <w:tab/>
        </w:r>
        <w:r>
          <w:rPr>
            <w:noProof/>
            <w:webHidden/>
          </w:rPr>
          <w:fldChar w:fldCharType="begin"/>
        </w:r>
        <w:r>
          <w:rPr>
            <w:noProof/>
            <w:webHidden/>
          </w:rPr>
          <w:instrText xml:space="preserve"> PAGEREF _Toc185502320 \h </w:instrText>
        </w:r>
        <w:r>
          <w:rPr>
            <w:noProof/>
            <w:webHidden/>
          </w:rPr>
        </w:r>
        <w:r>
          <w:rPr>
            <w:noProof/>
            <w:webHidden/>
          </w:rPr>
          <w:fldChar w:fldCharType="separate"/>
        </w:r>
        <w:r w:rsidR="00C55D93">
          <w:rPr>
            <w:noProof/>
            <w:webHidden/>
          </w:rPr>
          <w:t>33</w:t>
        </w:r>
        <w:r>
          <w:rPr>
            <w:noProof/>
            <w:webHidden/>
          </w:rPr>
          <w:fldChar w:fldCharType="end"/>
        </w:r>
      </w:hyperlink>
    </w:p>
    <w:p w14:paraId="1AE6BBF1" w14:textId="24EEE809"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21" w:history="1">
        <w:r w:rsidRPr="000157F6">
          <w:rPr>
            <w:rStyle w:val="Hyperlink"/>
            <w:noProof/>
          </w:rPr>
          <w:t>Figure 37</w:t>
        </w:r>
        <w:r w:rsidRPr="000157F6">
          <w:rPr>
            <w:rStyle w:val="Hyperlink"/>
            <w:noProof/>
            <w:lang w:val="vi-VN"/>
          </w:rPr>
          <w:t>. Xử lý cột Memory Storage Capacity, Digital Storage Capacity (3)</w:t>
        </w:r>
        <w:r>
          <w:rPr>
            <w:noProof/>
            <w:webHidden/>
          </w:rPr>
          <w:tab/>
        </w:r>
        <w:r>
          <w:rPr>
            <w:noProof/>
            <w:webHidden/>
          </w:rPr>
          <w:fldChar w:fldCharType="begin"/>
        </w:r>
        <w:r>
          <w:rPr>
            <w:noProof/>
            <w:webHidden/>
          </w:rPr>
          <w:instrText xml:space="preserve"> PAGEREF _Toc185502321 \h </w:instrText>
        </w:r>
        <w:r>
          <w:rPr>
            <w:noProof/>
            <w:webHidden/>
          </w:rPr>
        </w:r>
        <w:r>
          <w:rPr>
            <w:noProof/>
            <w:webHidden/>
          </w:rPr>
          <w:fldChar w:fldCharType="separate"/>
        </w:r>
        <w:r w:rsidR="00C55D93">
          <w:rPr>
            <w:noProof/>
            <w:webHidden/>
          </w:rPr>
          <w:t>34</w:t>
        </w:r>
        <w:r>
          <w:rPr>
            <w:noProof/>
            <w:webHidden/>
          </w:rPr>
          <w:fldChar w:fldCharType="end"/>
        </w:r>
      </w:hyperlink>
    </w:p>
    <w:p w14:paraId="20C4C63F" w14:textId="01D327EE"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22" w:history="1">
        <w:r w:rsidRPr="000157F6">
          <w:rPr>
            <w:rStyle w:val="Hyperlink"/>
            <w:noProof/>
          </w:rPr>
          <w:t>Figure 38</w:t>
        </w:r>
        <w:r w:rsidRPr="000157F6">
          <w:rPr>
            <w:rStyle w:val="Hyperlink"/>
            <w:noProof/>
            <w:lang w:val="vi-VN"/>
          </w:rPr>
          <w:t>. Xử lý cột Memory Storage Capacity, Digital Storage Capacity (4)</w:t>
        </w:r>
        <w:r>
          <w:rPr>
            <w:noProof/>
            <w:webHidden/>
          </w:rPr>
          <w:tab/>
        </w:r>
        <w:r>
          <w:rPr>
            <w:noProof/>
            <w:webHidden/>
          </w:rPr>
          <w:fldChar w:fldCharType="begin"/>
        </w:r>
        <w:r>
          <w:rPr>
            <w:noProof/>
            <w:webHidden/>
          </w:rPr>
          <w:instrText xml:space="preserve"> PAGEREF _Toc185502322 \h </w:instrText>
        </w:r>
        <w:r>
          <w:rPr>
            <w:noProof/>
            <w:webHidden/>
          </w:rPr>
        </w:r>
        <w:r>
          <w:rPr>
            <w:noProof/>
            <w:webHidden/>
          </w:rPr>
          <w:fldChar w:fldCharType="separate"/>
        </w:r>
        <w:r w:rsidR="00C55D93">
          <w:rPr>
            <w:noProof/>
            <w:webHidden/>
          </w:rPr>
          <w:t>34</w:t>
        </w:r>
        <w:r>
          <w:rPr>
            <w:noProof/>
            <w:webHidden/>
          </w:rPr>
          <w:fldChar w:fldCharType="end"/>
        </w:r>
      </w:hyperlink>
    </w:p>
    <w:p w14:paraId="37F6337B" w14:textId="124551F9"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23" w:history="1">
        <w:r w:rsidRPr="000157F6">
          <w:rPr>
            <w:rStyle w:val="Hyperlink"/>
            <w:noProof/>
          </w:rPr>
          <w:t>Figure 39</w:t>
        </w:r>
        <w:r w:rsidRPr="000157F6">
          <w:rPr>
            <w:rStyle w:val="Hyperlink"/>
            <w:noProof/>
            <w:lang w:val="vi-VN"/>
          </w:rPr>
          <w:t>. Kết quả Memory Storage Capacity, Digital Storage Capacity</w:t>
        </w:r>
        <w:r>
          <w:rPr>
            <w:noProof/>
            <w:webHidden/>
          </w:rPr>
          <w:tab/>
        </w:r>
        <w:r>
          <w:rPr>
            <w:noProof/>
            <w:webHidden/>
          </w:rPr>
          <w:fldChar w:fldCharType="begin"/>
        </w:r>
        <w:r>
          <w:rPr>
            <w:noProof/>
            <w:webHidden/>
          </w:rPr>
          <w:instrText xml:space="preserve"> PAGEREF _Toc185502323 \h </w:instrText>
        </w:r>
        <w:r>
          <w:rPr>
            <w:noProof/>
            <w:webHidden/>
          </w:rPr>
        </w:r>
        <w:r>
          <w:rPr>
            <w:noProof/>
            <w:webHidden/>
          </w:rPr>
          <w:fldChar w:fldCharType="separate"/>
        </w:r>
        <w:r w:rsidR="00C55D93">
          <w:rPr>
            <w:noProof/>
            <w:webHidden/>
          </w:rPr>
          <w:t>35</w:t>
        </w:r>
        <w:r>
          <w:rPr>
            <w:noProof/>
            <w:webHidden/>
          </w:rPr>
          <w:fldChar w:fldCharType="end"/>
        </w:r>
      </w:hyperlink>
    </w:p>
    <w:p w14:paraId="7B21D24B" w14:textId="5D88ACAD"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24" w:history="1">
        <w:r w:rsidRPr="000157F6">
          <w:rPr>
            <w:rStyle w:val="Hyperlink"/>
            <w:noProof/>
          </w:rPr>
          <w:t>Figure 40</w:t>
        </w:r>
        <w:r w:rsidRPr="000157F6">
          <w:rPr>
            <w:rStyle w:val="Hyperlink"/>
            <w:noProof/>
            <w:lang w:val="vi-VN"/>
          </w:rPr>
          <w:t>. Xử lý cột Hardware Interface</w:t>
        </w:r>
        <w:r>
          <w:rPr>
            <w:noProof/>
            <w:webHidden/>
          </w:rPr>
          <w:tab/>
        </w:r>
        <w:r>
          <w:rPr>
            <w:noProof/>
            <w:webHidden/>
          </w:rPr>
          <w:fldChar w:fldCharType="begin"/>
        </w:r>
        <w:r>
          <w:rPr>
            <w:noProof/>
            <w:webHidden/>
          </w:rPr>
          <w:instrText xml:space="preserve"> PAGEREF _Toc185502324 \h </w:instrText>
        </w:r>
        <w:r>
          <w:rPr>
            <w:noProof/>
            <w:webHidden/>
          </w:rPr>
        </w:r>
        <w:r>
          <w:rPr>
            <w:noProof/>
            <w:webHidden/>
          </w:rPr>
          <w:fldChar w:fldCharType="separate"/>
        </w:r>
        <w:r w:rsidR="00C55D93">
          <w:rPr>
            <w:noProof/>
            <w:webHidden/>
          </w:rPr>
          <w:t>36</w:t>
        </w:r>
        <w:r>
          <w:rPr>
            <w:noProof/>
            <w:webHidden/>
          </w:rPr>
          <w:fldChar w:fldCharType="end"/>
        </w:r>
      </w:hyperlink>
    </w:p>
    <w:p w14:paraId="5B8D7491" w14:textId="65CF4164"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25" w:history="1">
        <w:r w:rsidRPr="000157F6">
          <w:rPr>
            <w:rStyle w:val="Hyperlink"/>
            <w:noProof/>
          </w:rPr>
          <w:t>Figure 41</w:t>
        </w:r>
        <w:r w:rsidRPr="000157F6">
          <w:rPr>
            <w:rStyle w:val="Hyperlink"/>
            <w:noProof/>
            <w:lang w:val="vi-VN"/>
          </w:rPr>
          <w:t>. Kết quả Hardware Interface</w:t>
        </w:r>
        <w:r>
          <w:rPr>
            <w:noProof/>
            <w:webHidden/>
          </w:rPr>
          <w:tab/>
        </w:r>
        <w:r>
          <w:rPr>
            <w:noProof/>
            <w:webHidden/>
          </w:rPr>
          <w:fldChar w:fldCharType="begin"/>
        </w:r>
        <w:r>
          <w:rPr>
            <w:noProof/>
            <w:webHidden/>
          </w:rPr>
          <w:instrText xml:space="preserve"> PAGEREF _Toc185502325 \h </w:instrText>
        </w:r>
        <w:r>
          <w:rPr>
            <w:noProof/>
            <w:webHidden/>
          </w:rPr>
        </w:r>
        <w:r>
          <w:rPr>
            <w:noProof/>
            <w:webHidden/>
          </w:rPr>
          <w:fldChar w:fldCharType="separate"/>
        </w:r>
        <w:r w:rsidR="00C55D93">
          <w:rPr>
            <w:noProof/>
            <w:webHidden/>
          </w:rPr>
          <w:t>37</w:t>
        </w:r>
        <w:r>
          <w:rPr>
            <w:noProof/>
            <w:webHidden/>
          </w:rPr>
          <w:fldChar w:fldCharType="end"/>
        </w:r>
      </w:hyperlink>
    </w:p>
    <w:p w14:paraId="5CBDB91D" w14:textId="0A8DC90F"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26" w:history="1">
        <w:r w:rsidRPr="000157F6">
          <w:rPr>
            <w:rStyle w:val="Hyperlink"/>
            <w:noProof/>
          </w:rPr>
          <w:t>Figure 42</w:t>
        </w:r>
        <w:r w:rsidRPr="000157F6">
          <w:rPr>
            <w:rStyle w:val="Hyperlink"/>
            <w:noProof/>
            <w:lang w:val="vi-VN"/>
          </w:rPr>
          <w:t>. Xử lý cột Write Speed</w:t>
        </w:r>
        <w:r>
          <w:rPr>
            <w:noProof/>
            <w:webHidden/>
          </w:rPr>
          <w:tab/>
        </w:r>
        <w:r>
          <w:rPr>
            <w:noProof/>
            <w:webHidden/>
          </w:rPr>
          <w:fldChar w:fldCharType="begin"/>
        </w:r>
        <w:r>
          <w:rPr>
            <w:noProof/>
            <w:webHidden/>
          </w:rPr>
          <w:instrText xml:space="preserve"> PAGEREF _Toc185502326 \h </w:instrText>
        </w:r>
        <w:r>
          <w:rPr>
            <w:noProof/>
            <w:webHidden/>
          </w:rPr>
        </w:r>
        <w:r>
          <w:rPr>
            <w:noProof/>
            <w:webHidden/>
          </w:rPr>
          <w:fldChar w:fldCharType="separate"/>
        </w:r>
        <w:r w:rsidR="00C55D93">
          <w:rPr>
            <w:noProof/>
            <w:webHidden/>
          </w:rPr>
          <w:t>38</w:t>
        </w:r>
        <w:r>
          <w:rPr>
            <w:noProof/>
            <w:webHidden/>
          </w:rPr>
          <w:fldChar w:fldCharType="end"/>
        </w:r>
      </w:hyperlink>
    </w:p>
    <w:p w14:paraId="75737096" w14:textId="1772978E"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27" w:history="1">
        <w:r w:rsidRPr="000157F6">
          <w:rPr>
            <w:rStyle w:val="Hyperlink"/>
            <w:noProof/>
          </w:rPr>
          <w:t>Figure 43</w:t>
        </w:r>
        <w:r w:rsidRPr="000157F6">
          <w:rPr>
            <w:rStyle w:val="Hyperlink"/>
            <w:noProof/>
            <w:lang w:val="vi-VN"/>
          </w:rPr>
          <w:t>. Kết quả Write Speed</w:t>
        </w:r>
        <w:r>
          <w:rPr>
            <w:noProof/>
            <w:webHidden/>
          </w:rPr>
          <w:tab/>
        </w:r>
        <w:r>
          <w:rPr>
            <w:noProof/>
            <w:webHidden/>
          </w:rPr>
          <w:fldChar w:fldCharType="begin"/>
        </w:r>
        <w:r>
          <w:rPr>
            <w:noProof/>
            <w:webHidden/>
          </w:rPr>
          <w:instrText xml:space="preserve"> PAGEREF _Toc185502327 \h </w:instrText>
        </w:r>
        <w:r>
          <w:rPr>
            <w:noProof/>
            <w:webHidden/>
          </w:rPr>
        </w:r>
        <w:r>
          <w:rPr>
            <w:noProof/>
            <w:webHidden/>
          </w:rPr>
          <w:fldChar w:fldCharType="separate"/>
        </w:r>
        <w:r w:rsidR="00C55D93">
          <w:rPr>
            <w:noProof/>
            <w:webHidden/>
          </w:rPr>
          <w:t>38</w:t>
        </w:r>
        <w:r>
          <w:rPr>
            <w:noProof/>
            <w:webHidden/>
          </w:rPr>
          <w:fldChar w:fldCharType="end"/>
        </w:r>
      </w:hyperlink>
    </w:p>
    <w:p w14:paraId="68B32FA3" w14:textId="2D5C32A4"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28" w:history="1">
        <w:r w:rsidRPr="000157F6">
          <w:rPr>
            <w:rStyle w:val="Hyperlink"/>
            <w:noProof/>
          </w:rPr>
          <w:t>Figure 44</w:t>
        </w:r>
        <w:r w:rsidRPr="000157F6">
          <w:rPr>
            <w:rStyle w:val="Hyperlink"/>
            <w:noProof/>
            <w:lang w:val="vi-VN"/>
          </w:rPr>
          <w:t>. Xử lý cột Read Speed</w:t>
        </w:r>
        <w:r>
          <w:rPr>
            <w:noProof/>
            <w:webHidden/>
          </w:rPr>
          <w:tab/>
        </w:r>
        <w:r>
          <w:rPr>
            <w:noProof/>
            <w:webHidden/>
          </w:rPr>
          <w:fldChar w:fldCharType="begin"/>
        </w:r>
        <w:r>
          <w:rPr>
            <w:noProof/>
            <w:webHidden/>
          </w:rPr>
          <w:instrText xml:space="preserve"> PAGEREF _Toc185502328 \h </w:instrText>
        </w:r>
        <w:r>
          <w:rPr>
            <w:noProof/>
            <w:webHidden/>
          </w:rPr>
        </w:r>
        <w:r>
          <w:rPr>
            <w:noProof/>
            <w:webHidden/>
          </w:rPr>
          <w:fldChar w:fldCharType="separate"/>
        </w:r>
        <w:r w:rsidR="00C55D93">
          <w:rPr>
            <w:noProof/>
            <w:webHidden/>
          </w:rPr>
          <w:t>39</w:t>
        </w:r>
        <w:r>
          <w:rPr>
            <w:noProof/>
            <w:webHidden/>
          </w:rPr>
          <w:fldChar w:fldCharType="end"/>
        </w:r>
      </w:hyperlink>
    </w:p>
    <w:p w14:paraId="3D3777E0" w14:textId="0008CE61"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29" w:history="1">
        <w:r w:rsidRPr="000157F6">
          <w:rPr>
            <w:rStyle w:val="Hyperlink"/>
            <w:noProof/>
          </w:rPr>
          <w:t>Figure 45</w:t>
        </w:r>
        <w:r w:rsidRPr="000157F6">
          <w:rPr>
            <w:rStyle w:val="Hyperlink"/>
            <w:noProof/>
            <w:lang w:val="vi-VN"/>
          </w:rPr>
          <w:t>. Kết quả Read Speed</w:t>
        </w:r>
        <w:r>
          <w:rPr>
            <w:noProof/>
            <w:webHidden/>
          </w:rPr>
          <w:tab/>
        </w:r>
        <w:r>
          <w:rPr>
            <w:noProof/>
            <w:webHidden/>
          </w:rPr>
          <w:fldChar w:fldCharType="begin"/>
        </w:r>
        <w:r>
          <w:rPr>
            <w:noProof/>
            <w:webHidden/>
          </w:rPr>
          <w:instrText xml:space="preserve"> PAGEREF _Toc185502329 \h </w:instrText>
        </w:r>
        <w:r>
          <w:rPr>
            <w:noProof/>
            <w:webHidden/>
          </w:rPr>
        </w:r>
        <w:r>
          <w:rPr>
            <w:noProof/>
            <w:webHidden/>
          </w:rPr>
          <w:fldChar w:fldCharType="separate"/>
        </w:r>
        <w:r w:rsidR="00C55D93">
          <w:rPr>
            <w:noProof/>
            <w:webHidden/>
          </w:rPr>
          <w:t>39</w:t>
        </w:r>
        <w:r>
          <w:rPr>
            <w:noProof/>
            <w:webHidden/>
          </w:rPr>
          <w:fldChar w:fldCharType="end"/>
        </w:r>
      </w:hyperlink>
    </w:p>
    <w:p w14:paraId="13FEA94A" w14:textId="35BBA1C3"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30" w:history="1">
        <w:r w:rsidRPr="000157F6">
          <w:rPr>
            <w:rStyle w:val="Hyperlink"/>
            <w:noProof/>
          </w:rPr>
          <w:t>Figure 46</w:t>
        </w:r>
        <w:r w:rsidRPr="000157F6">
          <w:rPr>
            <w:rStyle w:val="Hyperlink"/>
            <w:noProof/>
            <w:lang w:val="vi-VN"/>
          </w:rPr>
          <w:t>. Đếm số Color</w:t>
        </w:r>
        <w:r>
          <w:rPr>
            <w:noProof/>
            <w:webHidden/>
          </w:rPr>
          <w:tab/>
        </w:r>
        <w:r>
          <w:rPr>
            <w:noProof/>
            <w:webHidden/>
          </w:rPr>
          <w:fldChar w:fldCharType="begin"/>
        </w:r>
        <w:r>
          <w:rPr>
            <w:noProof/>
            <w:webHidden/>
          </w:rPr>
          <w:instrText xml:space="preserve"> PAGEREF _Toc185502330 \h </w:instrText>
        </w:r>
        <w:r>
          <w:rPr>
            <w:noProof/>
            <w:webHidden/>
          </w:rPr>
        </w:r>
        <w:r>
          <w:rPr>
            <w:noProof/>
            <w:webHidden/>
          </w:rPr>
          <w:fldChar w:fldCharType="separate"/>
        </w:r>
        <w:r w:rsidR="00C55D93">
          <w:rPr>
            <w:noProof/>
            <w:webHidden/>
          </w:rPr>
          <w:t>40</w:t>
        </w:r>
        <w:r>
          <w:rPr>
            <w:noProof/>
            <w:webHidden/>
          </w:rPr>
          <w:fldChar w:fldCharType="end"/>
        </w:r>
      </w:hyperlink>
    </w:p>
    <w:p w14:paraId="2BB1385A" w14:textId="0B16713C"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31" w:history="1">
        <w:r w:rsidRPr="000157F6">
          <w:rPr>
            <w:rStyle w:val="Hyperlink"/>
            <w:noProof/>
          </w:rPr>
          <w:t>Figure 47</w:t>
        </w:r>
        <w:r w:rsidRPr="000157F6">
          <w:rPr>
            <w:rStyle w:val="Hyperlink"/>
            <w:noProof/>
            <w:lang w:val="vi-VN"/>
          </w:rPr>
          <w:t>. Xử lý cột Color</w:t>
        </w:r>
        <w:r>
          <w:rPr>
            <w:noProof/>
            <w:webHidden/>
          </w:rPr>
          <w:tab/>
        </w:r>
        <w:r>
          <w:rPr>
            <w:noProof/>
            <w:webHidden/>
          </w:rPr>
          <w:fldChar w:fldCharType="begin"/>
        </w:r>
        <w:r>
          <w:rPr>
            <w:noProof/>
            <w:webHidden/>
          </w:rPr>
          <w:instrText xml:space="preserve"> PAGEREF _Toc185502331 \h </w:instrText>
        </w:r>
        <w:r>
          <w:rPr>
            <w:noProof/>
            <w:webHidden/>
          </w:rPr>
        </w:r>
        <w:r>
          <w:rPr>
            <w:noProof/>
            <w:webHidden/>
          </w:rPr>
          <w:fldChar w:fldCharType="separate"/>
        </w:r>
        <w:r w:rsidR="00C55D93">
          <w:rPr>
            <w:noProof/>
            <w:webHidden/>
          </w:rPr>
          <w:t>41</w:t>
        </w:r>
        <w:r>
          <w:rPr>
            <w:noProof/>
            <w:webHidden/>
          </w:rPr>
          <w:fldChar w:fldCharType="end"/>
        </w:r>
      </w:hyperlink>
    </w:p>
    <w:p w14:paraId="48CB9E93" w14:textId="3F8F5200"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32" w:history="1">
        <w:r w:rsidRPr="000157F6">
          <w:rPr>
            <w:rStyle w:val="Hyperlink"/>
            <w:noProof/>
          </w:rPr>
          <w:t>Figure 48</w:t>
        </w:r>
        <w:r w:rsidRPr="000157F6">
          <w:rPr>
            <w:rStyle w:val="Hyperlink"/>
            <w:noProof/>
            <w:lang w:val="vi-VN"/>
          </w:rPr>
          <w:t>. Kết quả Color</w:t>
        </w:r>
        <w:r>
          <w:rPr>
            <w:noProof/>
            <w:webHidden/>
          </w:rPr>
          <w:tab/>
        </w:r>
        <w:r>
          <w:rPr>
            <w:noProof/>
            <w:webHidden/>
          </w:rPr>
          <w:fldChar w:fldCharType="begin"/>
        </w:r>
        <w:r>
          <w:rPr>
            <w:noProof/>
            <w:webHidden/>
          </w:rPr>
          <w:instrText xml:space="preserve"> PAGEREF _Toc185502332 \h </w:instrText>
        </w:r>
        <w:r>
          <w:rPr>
            <w:noProof/>
            <w:webHidden/>
          </w:rPr>
        </w:r>
        <w:r>
          <w:rPr>
            <w:noProof/>
            <w:webHidden/>
          </w:rPr>
          <w:fldChar w:fldCharType="separate"/>
        </w:r>
        <w:r w:rsidR="00C55D93">
          <w:rPr>
            <w:noProof/>
            <w:webHidden/>
          </w:rPr>
          <w:t>41</w:t>
        </w:r>
        <w:r>
          <w:rPr>
            <w:noProof/>
            <w:webHidden/>
          </w:rPr>
          <w:fldChar w:fldCharType="end"/>
        </w:r>
      </w:hyperlink>
    </w:p>
    <w:p w14:paraId="468F4AFD" w14:textId="38C0E793"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33" w:history="1">
        <w:r w:rsidRPr="000157F6">
          <w:rPr>
            <w:rStyle w:val="Hyperlink"/>
            <w:noProof/>
          </w:rPr>
          <w:t>Figure 49</w:t>
        </w:r>
        <w:r w:rsidRPr="000157F6">
          <w:rPr>
            <w:rStyle w:val="Hyperlink"/>
            <w:noProof/>
            <w:lang w:val="vi-VN"/>
          </w:rPr>
          <w:t>. Loại bỏ hàng bị lặp và bị thiếu dữ liệu</w:t>
        </w:r>
        <w:r>
          <w:rPr>
            <w:noProof/>
            <w:webHidden/>
          </w:rPr>
          <w:tab/>
        </w:r>
        <w:r>
          <w:rPr>
            <w:noProof/>
            <w:webHidden/>
          </w:rPr>
          <w:fldChar w:fldCharType="begin"/>
        </w:r>
        <w:r>
          <w:rPr>
            <w:noProof/>
            <w:webHidden/>
          </w:rPr>
          <w:instrText xml:space="preserve"> PAGEREF _Toc185502333 \h </w:instrText>
        </w:r>
        <w:r>
          <w:rPr>
            <w:noProof/>
            <w:webHidden/>
          </w:rPr>
        </w:r>
        <w:r>
          <w:rPr>
            <w:noProof/>
            <w:webHidden/>
          </w:rPr>
          <w:fldChar w:fldCharType="separate"/>
        </w:r>
        <w:r w:rsidR="00C55D93">
          <w:rPr>
            <w:noProof/>
            <w:webHidden/>
          </w:rPr>
          <w:t>42</w:t>
        </w:r>
        <w:r>
          <w:rPr>
            <w:noProof/>
            <w:webHidden/>
          </w:rPr>
          <w:fldChar w:fldCharType="end"/>
        </w:r>
      </w:hyperlink>
    </w:p>
    <w:p w14:paraId="023CA0BC" w14:textId="786A29B5"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34" w:history="1">
        <w:r w:rsidRPr="000157F6">
          <w:rPr>
            <w:rStyle w:val="Hyperlink"/>
            <w:noProof/>
          </w:rPr>
          <w:t>Figure 50</w:t>
        </w:r>
        <w:r w:rsidRPr="000157F6">
          <w:rPr>
            <w:rStyle w:val="Hyperlink"/>
            <w:noProof/>
            <w:lang w:val="vi-VN"/>
          </w:rPr>
          <w:t>. Kết quả dataframe sau làm sạch dữ liệu</w:t>
        </w:r>
        <w:r>
          <w:rPr>
            <w:noProof/>
            <w:webHidden/>
          </w:rPr>
          <w:tab/>
        </w:r>
        <w:r>
          <w:rPr>
            <w:noProof/>
            <w:webHidden/>
          </w:rPr>
          <w:fldChar w:fldCharType="begin"/>
        </w:r>
        <w:r>
          <w:rPr>
            <w:noProof/>
            <w:webHidden/>
          </w:rPr>
          <w:instrText xml:space="preserve"> PAGEREF _Toc185502334 \h </w:instrText>
        </w:r>
        <w:r>
          <w:rPr>
            <w:noProof/>
            <w:webHidden/>
          </w:rPr>
        </w:r>
        <w:r>
          <w:rPr>
            <w:noProof/>
            <w:webHidden/>
          </w:rPr>
          <w:fldChar w:fldCharType="separate"/>
        </w:r>
        <w:r w:rsidR="00C55D93">
          <w:rPr>
            <w:noProof/>
            <w:webHidden/>
          </w:rPr>
          <w:t>42</w:t>
        </w:r>
        <w:r>
          <w:rPr>
            <w:noProof/>
            <w:webHidden/>
          </w:rPr>
          <w:fldChar w:fldCharType="end"/>
        </w:r>
      </w:hyperlink>
    </w:p>
    <w:p w14:paraId="6AEEF116" w14:textId="6FBEBF98"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35" w:history="1">
        <w:r w:rsidRPr="000157F6">
          <w:rPr>
            <w:rStyle w:val="Hyperlink"/>
            <w:noProof/>
          </w:rPr>
          <w:t>Figure 51</w:t>
        </w:r>
        <w:r w:rsidRPr="000157F6">
          <w:rPr>
            <w:rStyle w:val="Hyperlink"/>
            <w:noProof/>
            <w:lang w:val="vi-VN"/>
          </w:rPr>
          <w:t>. Kỹ thuật MinMaxScaler lên các cột dữ liệu số</w:t>
        </w:r>
        <w:r>
          <w:rPr>
            <w:noProof/>
            <w:webHidden/>
          </w:rPr>
          <w:tab/>
        </w:r>
        <w:r>
          <w:rPr>
            <w:noProof/>
            <w:webHidden/>
          </w:rPr>
          <w:fldChar w:fldCharType="begin"/>
        </w:r>
        <w:r>
          <w:rPr>
            <w:noProof/>
            <w:webHidden/>
          </w:rPr>
          <w:instrText xml:space="preserve"> PAGEREF _Toc185502335 \h </w:instrText>
        </w:r>
        <w:r>
          <w:rPr>
            <w:noProof/>
            <w:webHidden/>
          </w:rPr>
        </w:r>
        <w:r>
          <w:rPr>
            <w:noProof/>
            <w:webHidden/>
          </w:rPr>
          <w:fldChar w:fldCharType="separate"/>
        </w:r>
        <w:r w:rsidR="00C55D93">
          <w:rPr>
            <w:noProof/>
            <w:webHidden/>
          </w:rPr>
          <w:t>43</w:t>
        </w:r>
        <w:r>
          <w:rPr>
            <w:noProof/>
            <w:webHidden/>
          </w:rPr>
          <w:fldChar w:fldCharType="end"/>
        </w:r>
      </w:hyperlink>
    </w:p>
    <w:p w14:paraId="6BA3B9F3" w14:textId="54BE41D0"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36" w:history="1">
        <w:r w:rsidRPr="000157F6">
          <w:rPr>
            <w:rStyle w:val="Hyperlink"/>
            <w:noProof/>
          </w:rPr>
          <w:t>Figure 52</w:t>
        </w:r>
        <w:r w:rsidRPr="000157F6">
          <w:rPr>
            <w:rStyle w:val="Hyperlink"/>
            <w:noProof/>
            <w:lang w:val="vi-VN"/>
          </w:rPr>
          <w:t>. StringIndexer + One-hot Encoding</w:t>
        </w:r>
        <w:r>
          <w:rPr>
            <w:noProof/>
            <w:webHidden/>
          </w:rPr>
          <w:tab/>
        </w:r>
        <w:r>
          <w:rPr>
            <w:noProof/>
            <w:webHidden/>
          </w:rPr>
          <w:fldChar w:fldCharType="begin"/>
        </w:r>
        <w:r>
          <w:rPr>
            <w:noProof/>
            <w:webHidden/>
          </w:rPr>
          <w:instrText xml:space="preserve"> PAGEREF _Toc185502336 \h </w:instrText>
        </w:r>
        <w:r>
          <w:rPr>
            <w:noProof/>
            <w:webHidden/>
          </w:rPr>
        </w:r>
        <w:r>
          <w:rPr>
            <w:noProof/>
            <w:webHidden/>
          </w:rPr>
          <w:fldChar w:fldCharType="separate"/>
        </w:r>
        <w:r w:rsidR="00C55D93">
          <w:rPr>
            <w:noProof/>
            <w:webHidden/>
          </w:rPr>
          <w:t>44</w:t>
        </w:r>
        <w:r>
          <w:rPr>
            <w:noProof/>
            <w:webHidden/>
          </w:rPr>
          <w:fldChar w:fldCharType="end"/>
        </w:r>
      </w:hyperlink>
    </w:p>
    <w:p w14:paraId="032191D9" w14:textId="05048F41"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37" w:history="1">
        <w:r w:rsidRPr="000157F6">
          <w:rPr>
            <w:rStyle w:val="Hyperlink"/>
            <w:noProof/>
          </w:rPr>
          <w:t>Figure 53</w:t>
        </w:r>
        <w:r w:rsidRPr="000157F6">
          <w:rPr>
            <w:rStyle w:val="Hyperlink"/>
            <w:noProof/>
            <w:lang w:val="vi-VN"/>
          </w:rPr>
          <w:t xml:space="preserve"> Điều kiện dừng</w:t>
        </w:r>
        <w:r>
          <w:rPr>
            <w:noProof/>
            <w:webHidden/>
          </w:rPr>
          <w:tab/>
        </w:r>
        <w:r>
          <w:rPr>
            <w:noProof/>
            <w:webHidden/>
          </w:rPr>
          <w:fldChar w:fldCharType="begin"/>
        </w:r>
        <w:r>
          <w:rPr>
            <w:noProof/>
            <w:webHidden/>
          </w:rPr>
          <w:instrText xml:space="preserve"> PAGEREF _Toc185502337 \h </w:instrText>
        </w:r>
        <w:r>
          <w:rPr>
            <w:noProof/>
            <w:webHidden/>
          </w:rPr>
        </w:r>
        <w:r>
          <w:rPr>
            <w:noProof/>
            <w:webHidden/>
          </w:rPr>
          <w:fldChar w:fldCharType="separate"/>
        </w:r>
        <w:r w:rsidR="00C55D93">
          <w:rPr>
            <w:noProof/>
            <w:webHidden/>
          </w:rPr>
          <w:t>47</w:t>
        </w:r>
        <w:r>
          <w:rPr>
            <w:noProof/>
            <w:webHidden/>
          </w:rPr>
          <w:fldChar w:fldCharType="end"/>
        </w:r>
      </w:hyperlink>
    </w:p>
    <w:p w14:paraId="39E4DAF8" w14:textId="43AF145A"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38" w:history="1">
        <w:r w:rsidRPr="000157F6">
          <w:rPr>
            <w:rStyle w:val="Hyperlink"/>
            <w:noProof/>
          </w:rPr>
          <w:t>Figure 54</w:t>
        </w:r>
        <w:r w:rsidRPr="000157F6">
          <w:rPr>
            <w:rStyle w:val="Hyperlink"/>
            <w:noProof/>
            <w:lang w:val="vi-VN"/>
          </w:rPr>
          <w:t>. Eps-neighborhood</w:t>
        </w:r>
        <w:r>
          <w:rPr>
            <w:noProof/>
            <w:webHidden/>
          </w:rPr>
          <w:tab/>
        </w:r>
        <w:r>
          <w:rPr>
            <w:noProof/>
            <w:webHidden/>
          </w:rPr>
          <w:fldChar w:fldCharType="begin"/>
        </w:r>
        <w:r>
          <w:rPr>
            <w:noProof/>
            <w:webHidden/>
          </w:rPr>
          <w:instrText xml:space="preserve"> PAGEREF _Toc185502338 \h </w:instrText>
        </w:r>
        <w:r>
          <w:rPr>
            <w:noProof/>
            <w:webHidden/>
          </w:rPr>
        </w:r>
        <w:r>
          <w:rPr>
            <w:noProof/>
            <w:webHidden/>
          </w:rPr>
          <w:fldChar w:fldCharType="separate"/>
        </w:r>
        <w:r w:rsidR="00C55D93">
          <w:rPr>
            <w:noProof/>
            <w:webHidden/>
          </w:rPr>
          <w:t>54</w:t>
        </w:r>
        <w:r>
          <w:rPr>
            <w:noProof/>
            <w:webHidden/>
          </w:rPr>
          <w:fldChar w:fldCharType="end"/>
        </w:r>
      </w:hyperlink>
    </w:p>
    <w:p w14:paraId="1BB12B39" w14:textId="2BE58BA5"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39" w:history="1">
        <w:r w:rsidRPr="000157F6">
          <w:rPr>
            <w:rStyle w:val="Hyperlink"/>
            <w:noProof/>
          </w:rPr>
          <w:t>Figure 55</w:t>
        </w:r>
        <w:r w:rsidRPr="000157F6">
          <w:rPr>
            <w:rStyle w:val="Hyperlink"/>
            <w:noProof/>
            <w:lang w:val="vi-VN"/>
          </w:rPr>
          <w:t>. Directly density-reachable</w:t>
        </w:r>
        <w:r>
          <w:rPr>
            <w:noProof/>
            <w:webHidden/>
          </w:rPr>
          <w:tab/>
        </w:r>
        <w:r>
          <w:rPr>
            <w:noProof/>
            <w:webHidden/>
          </w:rPr>
          <w:fldChar w:fldCharType="begin"/>
        </w:r>
        <w:r>
          <w:rPr>
            <w:noProof/>
            <w:webHidden/>
          </w:rPr>
          <w:instrText xml:space="preserve"> PAGEREF _Toc185502339 \h </w:instrText>
        </w:r>
        <w:r>
          <w:rPr>
            <w:noProof/>
            <w:webHidden/>
          </w:rPr>
        </w:r>
        <w:r>
          <w:rPr>
            <w:noProof/>
            <w:webHidden/>
          </w:rPr>
          <w:fldChar w:fldCharType="separate"/>
        </w:r>
        <w:r w:rsidR="00C55D93">
          <w:rPr>
            <w:noProof/>
            <w:webHidden/>
          </w:rPr>
          <w:t>55</w:t>
        </w:r>
        <w:r>
          <w:rPr>
            <w:noProof/>
            <w:webHidden/>
          </w:rPr>
          <w:fldChar w:fldCharType="end"/>
        </w:r>
      </w:hyperlink>
    </w:p>
    <w:p w14:paraId="76D3ECFD" w14:textId="2DF845CA"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40" w:history="1">
        <w:r w:rsidRPr="000157F6">
          <w:rPr>
            <w:rStyle w:val="Hyperlink"/>
            <w:noProof/>
          </w:rPr>
          <w:t>Figure 56</w:t>
        </w:r>
        <w:r w:rsidRPr="000157F6">
          <w:rPr>
            <w:rStyle w:val="Hyperlink"/>
            <w:noProof/>
            <w:lang w:val="vi-VN"/>
          </w:rPr>
          <w:t>. Density-reachable</w:t>
        </w:r>
        <w:r>
          <w:rPr>
            <w:noProof/>
            <w:webHidden/>
          </w:rPr>
          <w:tab/>
        </w:r>
        <w:r>
          <w:rPr>
            <w:noProof/>
            <w:webHidden/>
          </w:rPr>
          <w:fldChar w:fldCharType="begin"/>
        </w:r>
        <w:r>
          <w:rPr>
            <w:noProof/>
            <w:webHidden/>
          </w:rPr>
          <w:instrText xml:space="preserve"> PAGEREF _Toc185502340 \h </w:instrText>
        </w:r>
        <w:r>
          <w:rPr>
            <w:noProof/>
            <w:webHidden/>
          </w:rPr>
        </w:r>
        <w:r>
          <w:rPr>
            <w:noProof/>
            <w:webHidden/>
          </w:rPr>
          <w:fldChar w:fldCharType="separate"/>
        </w:r>
        <w:r w:rsidR="00C55D93">
          <w:rPr>
            <w:noProof/>
            <w:webHidden/>
          </w:rPr>
          <w:t>56</w:t>
        </w:r>
        <w:r>
          <w:rPr>
            <w:noProof/>
            <w:webHidden/>
          </w:rPr>
          <w:fldChar w:fldCharType="end"/>
        </w:r>
      </w:hyperlink>
    </w:p>
    <w:p w14:paraId="3B37AA75" w14:textId="3B4A8E22"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41" w:history="1">
        <w:r w:rsidRPr="000157F6">
          <w:rPr>
            <w:rStyle w:val="Hyperlink"/>
            <w:noProof/>
          </w:rPr>
          <w:t>Figure 57</w:t>
        </w:r>
        <w:r w:rsidRPr="000157F6">
          <w:rPr>
            <w:rStyle w:val="Hyperlink"/>
            <w:noProof/>
            <w:lang w:val="vi-VN"/>
          </w:rPr>
          <w:t>. Density-connected</w:t>
        </w:r>
        <w:r>
          <w:rPr>
            <w:noProof/>
            <w:webHidden/>
          </w:rPr>
          <w:tab/>
        </w:r>
        <w:r>
          <w:rPr>
            <w:noProof/>
            <w:webHidden/>
          </w:rPr>
          <w:fldChar w:fldCharType="begin"/>
        </w:r>
        <w:r>
          <w:rPr>
            <w:noProof/>
            <w:webHidden/>
          </w:rPr>
          <w:instrText xml:space="preserve"> PAGEREF _Toc185502341 \h </w:instrText>
        </w:r>
        <w:r>
          <w:rPr>
            <w:noProof/>
            <w:webHidden/>
          </w:rPr>
        </w:r>
        <w:r>
          <w:rPr>
            <w:noProof/>
            <w:webHidden/>
          </w:rPr>
          <w:fldChar w:fldCharType="separate"/>
        </w:r>
        <w:r w:rsidR="00C55D93">
          <w:rPr>
            <w:noProof/>
            <w:webHidden/>
          </w:rPr>
          <w:t>56</w:t>
        </w:r>
        <w:r>
          <w:rPr>
            <w:noProof/>
            <w:webHidden/>
          </w:rPr>
          <w:fldChar w:fldCharType="end"/>
        </w:r>
      </w:hyperlink>
    </w:p>
    <w:p w14:paraId="619330C8" w14:textId="2509EFCB"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42" w:history="1">
        <w:r w:rsidRPr="000157F6">
          <w:rPr>
            <w:rStyle w:val="Hyperlink"/>
            <w:noProof/>
          </w:rPr>
          <w:t>Figure 58</w:t>
        </w:r>
        <w:r w:rsidRPr="000157F6">
          <w:rPr>
            <w:rStyle w:val="Hyperlink"/>
            <w:noProof/>
            <w:lang w:val="vi-VN"/>
          </w:rPr>
          <w:t>. Phân loại các điểm trong DBScan</w:t>
        </w:r>
        <w:r w:rsidRPr="000157F6">
          <w:rPr>
            <w:rStyle w:val="Hyperlink"/>
            <w:noProof/>
            <w:lang w:val="vi-VN"/>
          </w:rPr>
          <mc:AlternateContent>
            <mc:Choice Requires="wps">
              <w:drawing>
                <wp:inline distT="0" distB="0" distL="0" distR="0" wp14:anchorId="009CABEF" wp14:editId="157CAB78">
                  <wp:extent cx="304800" cy="304800"/>
                  <wp:effectExtent l="0" t="0" r="0" b="0"/>
                  <wp:docPr id="1349970438" name="AutoShape 3" descr="dbscan cluster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6058D0" id="AutoShape 3" o:spid="_x0000_s1026" alt="dbscan cluster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webHidden/>
          </w:rPr>
          <w:tab/>
        </w:r>
        <w:r>
          <w:rPr>
            <w:noProof/>
            <w:webHidden/>
          </w:rPr>
          <w:fldChar w:fldCharType="begin"/>
        </w:r>
        <w:r>
          <w:rPr>
            <w:noProof/>
            <w:webHidden/>
          </w:rPr>
          <w:instrText xml:space="preserve"> PAGEREF _Toc185502342 \h </w:instrText>
        </w:r>
        <w:r>
          <w:rPr>
            <w:noProof/>
            <w:webHidden/>
          </w:rPr>
        </w:r>
        <w:r>
          <w:rPr>
            <w:noProof/>
            <w:webHidden/>
          </w:rPr>
          <w:fldChar w:fldCharType="separate"/>
        </w:r>
        <w:r w:rsidR="00C55D93">
          <w:rPr>
            <w:noProof/>
            <w:webHidden/>
          </w:rPr>
          <w:t>57</w:t>
        </w:r>
        <w:r>
          <w:rPr>
            <w:noProof/>
            <w:webHidden/>
          </w:rPr>
          <w:fldChar w:fldCharType="end"/>
        </w:r>
      </w:hyperlink>
    </w:p>
    <w:p w14:paraId="66C3402C" w14:textId="1F003F32"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43" w:history="1">
        <w:r w:rsidRPr="000157F6">
          <w:rPr>
            <w:rStyle w:val="Hyperlink"/>
            <w:noProof/>
          </w:rPr>
          <w:t>Figure 59</w:t>
        </w:r>
        <w:r w:rsidRPr="000157F6">
          <w:rPr>
            <w:rStyle w:val="Hyperlink"/>
            <w:noProof/>
            <w:lang w:val="vi-VN"/>
          </w:rPr>
          <w:t>. Mô tả song song hóa giải thuật DBScan</w:t>
        </w:r>
        <w:r>
          <w:rPr>
            <w:noProof/>
            <w:webHidden/>
          </w:rPr>
          <w:tab/>
        </w:r>
        <w:r>
          <w:rPr>
            <w:noProof/>
            <w:webHidden/>
          </w:rPr>
          <w:fldChar w:fldCharType="begin"/>
        </w:r>
        <w:r>
          <w:rPr>
            <w:noProof/>
            <w:webHidden/>
          </w:rPr>
          <w:instrText xml:space="preserve"> PAGEREF _Toc185502343 \h </w:instrText>
        </w:r>
        <w:r>
          <w:rPr>
            <w:noProof/>
            <w:webHidden/>
          </w:rPr>
        </w:r>
        <w:r>
          <w:rPr>
            <w:noProof/>
            <w:webHidden/>
          </w:rPr>
          <w:fldChar w:fldCharType="separate"/>
        </w:r>
        <w:r w:rsidR="00C55D93">
          <w:rPr>
            <w:noProof/>
            <w:webHidden/>
          </w:rPr>
          <w:t>60</w:t>
        </w:r>
        <w:r>
          <w:rPr>
            <w:noProof/>
            <w:webHidden/>
          </w:rPr>
          <w:fldChar w:fldCharType="end"/>
        </w:r>
      </w:hyperlink>
    </w:p>
    <w:p w14:paraId="6B81B7D1" w14:textId="79FC6C26"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44" w:history="1">
        <w:r w:rsidRPr="000157F6">
          <w:rPr>
            <w:rStyle w:val="Hyperlink"/>
            <w:noProof/>
          </w:rPr>
          <w:t>Figure 60</w:t>
        </w:r>
        <w:r w:rsidRPr="000157F6">
          <w:rPr>
            <w:rStyle w:val="Hyperlink"/>
            <w:noProof/>
            <w:lang w:val="vi-VN"/>
          </w:rPr>
          <w:t>. Xử lý dữ liệu đầu vào</w:t>
        </w:r>
        <w:r>
          <w:rPr>
            <w:noProof/>
            <w:webHidden/>
          </w:rPr>
          <w:tab/>
        </w:r>
        <w:r>
          <w:rPr>
            <w:noProof/>
            <w:webHidden/>
          </w:rPr>
          <w:fldChar w:fldCharType="begin"/>
        </w:r>
        <w:r>
          <w:rPr>
            <w:noProof/>
            <w:webHidden/>
          </w:rPr>
          <w:instrText xml:space="preserve"> PAGEREF _Toc185502344 \h </w:instrText>
        </w:r>
        <w:r>
          <w:rPr>
            <w:noProof/>
            <w:webHidden/>
          </w:rPr>
        </w:r>
        <w:r>
          <w:rPr>
            <w:noProof/>
            <w:webHidden/>
          </w:rPr>
          <w:fldChar w:fldCharType="separate"/>
        </w:r>
        <w:r w:rsidR="00C55D93">
          <w:rPr>
            <w:noProof/>
            <w:webHidden/>
          </w:rPr>
          <w:t>61</w:t>
        </w:r>
        <w:r>
          <w:rPr>
            <w:noProof/>
            <w:webHidden/>
          </w:rPr>
          <w:fldChar w:fldCharType="end"/>
        </w:r>
      </w:hyperlink>
    </w:p>
    <w:p w14:paraId="6A75B2FA" w14:textId="6D254093"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45" w:history="1">
        <w:r w:rsidRPr="000157F6">
          <w:rPr>
            <w:rStyle w:val="Hyperlink"/>
            <w:noProof/>
          </w:rPr>
          <w:t>Figure 61</w:t>
        </w:r>
        <w:r w:rsidRPr="000157F6">
          <w:rPr>
            <w:rStyle w:val="Hyperlink"/>
            <w:noProof/>
            <w:lang w:val="vi-VN"/>
          </w:rPr>
          <w:t>. Tính khoảng cach Euclidean giữa các điểm</w:t>
        </w:r>
        <w:r>
          <w:rPr>
            <w:noProof/>
            <w:webHidden/>
          </w:rPr>
          <w:tab/>
        </w:r>
        <w:r>
          <w:rPr>
            <w:noProof/>
            <w:webHidden/>
          </w:rPr>
          <w:fldChar w:fldCharType="begin"/>
        </w:r>
        <w:r>
          <w:rPr>
            <w:noProof/>
            <w:webHidden/>
          </w:rPr>
          <w:instrText xml:space="preserve"> PAGEREF _Toc185502345 \h </w:instrText>
        </w:r>
        <w:r>
          <w:rPr>
            <w:noProof/>
            <w:webHidden/>
          </w:rPr>
        </w:r>
        <w:r>
          <w:rPr>
            <w:noProof/>
            <w:webHidden/>
          </w:rPr>
          <w:fldChar w:fldCharType="separate"/>
        </w:r>
        <w:r w:rsidR="00C55D93">
          <w:rPr>
            <w:noProof/>
            <w:webHidden/>
          </w:rPr>
          <w:t>61</w:t>
        </w:r>
        <w:r>
          <w:rPr>
            <w:noProof/>
            <w:webHidden/>
          </w:rPr>
          <w:fldChar w:fldCharType="end"/>
        </w:r>
      </w:hyperlink>
    </w:p>
    <w:p w14:paraId="406009F2" w14:textId="189E22B7"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46" w:history="1">
        <w:r w:rsidRPr="000157F6">
          <w:rPr>
            <w:rStyle w:val="Hyperlink"/>
            <w:noProof/>
          </w:rPr>
          <w:t>Figure 62</w:t>
        </w:r>
        <w:r w:rsidRPr="000157F6">
          <w:rPr>
            <w:rStyle w:val="Hyperlink"/>
            <w:noProof/>
            <w:lang w:val="vi-VN"/>
          </w:rPr>
          <w:t>. Khởi tạo eps và minPts và broadcast giá trị</w:t>
        </w:r>
        <w:r>
          <w:rPr>
            <w:noProof/>
            <w:webHidden/>
          </w:rPr>
          <w:tab/>
        </w:r>
        <w:r>
          <w:rPr>
            <w:noProof/>
            <w:webHidden/>
          </w:rPr>
          <w:fldChar w:fldCharType="begin"/>
        </w:r>
        <w:r>
          <w:rPr>
            <w:noProof/>
            <w:webHidden/>
          </w:rPr>
          <w:instrText xml:space="preserve"> PAGEREF _Toc185502346 \h </w:instrText>
        </w:r>
        <w:r>
          <w:rPr>
            <w:noProof/>
            <w:webHidden/>
          </w:rPr>
        </w:r>
        <w:r>
          <w:rPr>
            <w:noProof/>
            <w:webHidden/>
          </w:rPr>
          <w:fldChar w:fldCharType="separate"/>
        </w:r>
        <w:r w:rsidR="00C55D93">
          <w:rPr>
            <w:noProof/>
            <w:webHidden/>
          </w:rPr>
          <w:t>62</w:t>
        </w:r>
        <w:r>
          <w:rPr>
            <w:noProof/>
            <w:webHidden/>
          </w:rPr>
          <w:fldChar w:fldCharType="end"/>
        </w:r>
      </w:hyperlink>
    </w:p>
    <w:p w14:paraId="3F6A5CAF" w14:textId="61CEF913"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47" w:history="1">
        <w:r w:rsidRPr="000157F6">
          <w:rPr>
            <w:rStyle w:val="Hyperlink"/>
            <w:noProof/>
          </w:rPr>
          <w:t>Figure 63</w:t>
        </w:r>
        <w:r w:rsidRPr="000157F6">
          <w:rPr>
            <w:rStyle w:val="Hyperlink"/>
            <w:noProof/>
            <w:lang w:val="vi-VN"/>
          </w:rPr>
          <w:t>. Tìm hàng xóm cho tất cả các điểm</w:t>
        </w:r>
        <w:r>
          <w:rPr>
            <w:noProof/>
            <w:webHidden/>
          </w:rPr>
          <w:tab/>
        </w:r>
        <w:r>
          <w:rPr>
            <w:noProof/>
            <w:webHidden/>
          </w:rPr>
          <w:fldChar w:fldCharType="begin"/>
        </w:r>
        <w:r>
          <w:rPr>
            <w:noProof/>
            <w:webHidden/>
          </w:rPr>
          <w:instrText xml:space="preserve"> PAGEREF _Toc185502347 \h </w:instrText>
        </w:r>
        <w:r>
          <w:rPr>
            <w:noProof/>
            <w:webHidden/>
          </w:rPr>
        </w:r>
        <w:r>
          <w:rPr>
            <w:noProof/>
            <w:webHidden/>
          </w:rPr>
          <w:fldChar w:fldCharType="separate"/>
        </w:r>
        <w:r w:rsidR="00C55D93">
          <w:rPr>
            <w:noProof/>
            <w:webHidden/>
          </w:rPr>
          <w:t>62</w:t>
        </w:r>
        <w:r>
          <w:rPr>
            <w:noProof/>
            <w:webHidden/>
          </w:rPr>
          <w:fldChar w:fldCharType="end"/>
        </w:r>
      </w:hyperlink>
    </w:p>
    <w:p w14:paraId="6E728242" w14:textId="2800AEC5"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48" w:history="1">
        <w:r w:rsidRPr="000157F6">
          <w:rPr>
            <w:rStyle w:val="Hyperlink"/>
            <w:noProof/>
          </w:rPr>
          <w:t>Figure 64</w:t>
        </w:r>
        <w:r w:rsidRPr="000157F6">
          <w:rPr>
            <w:rStyle w:val="Hyperlink"/>
            <w:noProof/>
            <w:lang w:val="vi-VN"/>
          </w:rPr>
          <w:t>. Phân loại điểm core và khởi tạo cluster ban đầu cho các điểm</w:t>
        </w:r>
        <w:r>
          <w:rPr>
            <w:noProof/>
            <w:webHidden/>
          </w:rPr>
          <w:tab/>
        </w:r>
        <w:r>
          <w:rPr>
            <w:noProof/>
            <w:webHidden/>
          </w:rPr>
          <w:fldChar w:fldCharType="begin"/>
        </w:r>
        <w:r>
          <w:rPr>
            <w:noProof/>
            <w:webHidden/>
          </w:rPr>
          <w:instrText xml:space="preserve"> PAGEREF _Toc185502348 \h </w:instrText>
        </w:r>
        <w:r>
          <w:rPr>
            <w:noProof/>
            <w:webHidden/>
          </w:rPr>
        </w:r>
        <w:r>
          <w:rPr>
            <w:noProof/>
            <w:webHidden/>
          </w:rPr>
          <w:fldChar w:fldCharType="separate"/>
        </w:r>
        <w:r w:rsidR="00C55D93">
          <w:rPr>
            <w:noProof/>
            <w:webHidden/>
          </w:rPr>
          <w:t>62</w:t>
        </w:r>
        <w:r>
          <w:rPr>
            <w:noProof/>
            <w:webHidden/>
          </w:rPr>
          <w:fldChar w:fldCharType="end"/>
        </w:r>
      </w:hyperlink>
    </w:p>
    <w:p w14:paraId="39FC1244" w14:textId="7C9CBF57"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49" w:history="1">
        <w:r w:rsidRPr="000157F6">
          <w:rPr>
            <w:rStyle w:val="Hyperlink"/>
            <w:noProof/>
          </w:rPr>
          <w:t>Figure 65</w:t>
        </w:r>
        <w:r w:rsidRPr="000157F6">
          <w:rPr>
            <w:rStyle w:val="Hyperlink"/>
            <w:noProof/>
            <w:lang w:val="vi-VN"/>
          </w:rPr>
          <w:t>. Tìm các điểm noise</w:t>
        </w:r>
        <w:r>
          <w:rPr>
            <w:noProof/>
            <w:webHidden/>
          </w:rPr>
          <w:tab/>
        </w:r>
        <w:r>
          <w:rPr>
            <w:noProof/>
            <w:webHidden/>
          </w:rPr>
          <w:fldChar w:fldCharType="begin"/>
        </w:r>
        <w:r>
          <w:rPr>
            <w:noProof/>
            <w:webHidden/>
          </w:rPr>
          <w:instrText xml:space="preserve"> PAGEREF _Toc185502349 \h </w:instrText>
        </w:r>
        <w:r>
          <w:rPr>
            <w:noProof/>
            <w:webHidden/>
          </w:rPr>
        </w:r>
        <w:r>
          <w:rPr>
            <w:noProof/>
            <w:webHidden/>
          </w:rPr>
          <w:fldChar w:fldCharType="separate"/>
        </w:r>
        <w:r w:rsidR="00C55D93">
          <w:rPr>
            <w:noProof/>
            <w:webHidden/>
          </w:rPr>
          <w:t>63</w:t>
        </w:r>
        <w:r>
          <w:rPr>
            <w:noProof/>
            <w:webHidden/>
          </w:rPr>
          <w:fldChar w:fldCharType="end"/>
        </w:r>
      </w:hyperlink>
    </w:p>
    <w:p w14:paraId="165590F3" w14:textId="620EF2BD"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50" w:history="1">
        <w:r w:rsidRPr="000157F6">
          <w:rPr>
            <w:rStyle w:val="Hyperlink"/>
            <w:noProof/>
          </w:rPr>
          <w:t>Figure 66</w:t>
        </w:r>
        <w:r w:rsidRPr="000157F6">
          <w:rPr>
            <w:rStyle w:val="Hyperlink"/>
            <w:noProof/>
            <w:lang w:val="vi-VN"/>
          </w:rPr>
          <w:t>. Tìm các điểm core</w:t>
        </w:r>
        <w:r>
          <w:rPr>
            <w:noProof/>
            <w:webHidden/>
          </w:rPr>
          <w:tab/>
        </w:r>
        <w:r>
          <w:rPr>
            <w:noProof/>
            <w:webHidden/>
          </w:rPr>
          <w:fldChar w:fldCharType="begin"/>
        </w:r>
        <w:r>
          <w:rPr>
            <w:noProof/>
            <w:webHidden/>
          </w:rPr>
          <w:instrText xml:space="preserve"> PAGEREF _Toc185502350 \h </w:instrText>
        </w:r>
        <w:r>
          <w:rPr>
            <w:noProof/>
            <w:webHidden/>
          </w:rPr>
        </w:r>
        <w:r>
          <w:rPr>
            <w:noProof/>
            <w:webHidden/>
          </w:rPr>
          <w:fldChar w:fldCharType="separate"/>
        </w:r>
        <w:r w:rsidR="00C55D93">
          <w:rPr>
            <w:noProof/>
            <w:webHidden/>
          </w:rPr>
          <w:t>63</w:t>
        </w:r>
        <w:r>
          <w:rPr>
            <w:noProof/>
            <w:webHidden/>
          </w:rPr>
          <w:fldChar w:fldCharType="end"/>
        </w:r>
      </w:hyperlink>
    </w:p>
    <w:p w14:paraId="6BA67060" w14:textId="2F1363D9"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51" w:history="1">
        <w:r w:rsidRPr="000157F6">
          <w:rPr>
            <w:rStyle w:val="Hyperlink"/>
            <w:noProof/>
          </w:rPr>
          <w:t>Figure 67</w:t>
        </w:r>
        <w:r w:rsidRPr="000157F6">
          <w:rPr>
            <w:rStyle w:val="Hyperlink"/>
            <w:noProof/>
            <w:lang w:val="vi-VN"/>
          </w:rPr>
          <w:t>. Tìm các điểm border</w:t>
        </w:r>
        <w:r>
          <w:rPr>
            <w:noProof/>
            <w:webHidden/>
          </w:rPr>
          <w:tab/>
        </w:r>
        <w:r>
          <w:rPr>
            <w:noProof/>
            <w:webHidden/>
          </w:rPr>
          <w:fldChar w:fldCharType="begin"/>
        </w:r>
        <w:r>
          <w:rPr>
            <w:noProof/>
            <w:webHidden/>
          </w:rPr>
          <w:instrText xml:space="preserve"> PAGEREF _Toc185502351 \h </w:instrText>
        </w:r>
        <w:r>
          <w:rPr>
            <w:noProof/>
            <w:webHidden/>
          </w:rPr>
        </w:r>
        <w:r>
          <w:rPr>
            <w:noProof/>
            <w:webHidden/>
          </w:rPr>
          <w:fldChar w:fldCharType="separate"/>
        </w:r>
        <w:r w:rsidR="00C55D93">
          <w:rPr>
            <w:noProof/>
            <w:webHidden/>
          </w:rPr>
          <w:t>63</w:t>
        </w:r>
        <w:r>
          <w:rPr>
            <w:noProof/>
            <w:webHidden/>
          </w:rPr>
          <w:fldChar w:fldCharType="end"/>
        </w:r>
      </w:hyperlink>
    </w:p>
    <w:p w14:paraId="6B31F242" w14:textId="5744D76B"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52" w:history="1">
        <w:r w:rsidRPr="000157F6">
          <w:rPr>
            <w:rStyle w:val="Hyperlink"/>
            <w:noProof/>
          </w:rPr>
          <w:t>Figure 68</w:t>
        </w:r>
        <w:r w:rsidRPr="000157F6">
          <w:rPr>
            <w:rStyle w:val="Hyperlink"/>
            <w:noProof/>
            <w:lang w:val="vi-VN"/>
          </w:rPr>
          <w:t>. Cập nhật các điểm border vào dataframe</w:t>
        </w:r>
        <w:r>
          <w:rPr>
            <w:noProof/>
            <w:webHidden/>
          </w:rPr>
          <w:tab/>
        </w:r>
        <w:r>
          <w:rPr>
            <w:noProof/>
            <w:webHidden/>
          </w:rPr>
          <w:fldChar w:fldCharType="begin"/>
        </w:r>
        <w:r>
          <w:rPr>
            <w:noProof/>
            <w:webHidden/>
          </w:rPr>
          <w:instrText xml:space="preserve"> PAGEREF _Toc185502352 \h </w:instrText>
        </w:r>
        <w:r>
          <w:rPr>
            <w:noProof/>
            <w:webHidden/>
          </w:rPr>
        </w:r>
        <w:r>
          <w:rPr>
            <w:noProof/>
            <w:webHidden/>
          </w:rPr>
          <w:fldChar w:fldCharType="separate"/>
        </w:r>
        <w:r w:rsidR="00C55D93">
          <w:rPr>
            <w:noProof/>
            <w:webHidden/>
          </w:rPr>
          <w:t>63</w:t>
        </w:r>
        <w:r>
          <w:rPr>
            <w:noProof/>
            <w:webHidden/>
          </w:rPr>
          <w:fldChar w:fldCharType="end"/>
        </w:r>
      </w:hyperlink>
    </w:p>
    <w:p w14:paraId="7627B0A7" w14:textId="7FB1F882"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53" w:history="1">
        <w:r w:rsidRPr="000157F6">
          <w:rPr>
            <w:rStyle w:val="Hyperlink"/>
            <w:noProof/>
          </w:rPr>
          <w:t>Figure 69</w:t>
        </w:r>
        <w:r w:rsidRPr="000157F6">
          <w:rPr>
            <w:rStyle w:val="Hyperlink"/>
            <w:noProof/>
            <w:lang w:val="vi-VN"/>
          </w:rPr>
          <w:t>. Mở rộng cụm từ một điểm core</w:t>
        </w:r>
        <w:r>
          <w:rPr>
            <w:noProof/>
            <w:webHidden/>
          </w:rPr>
          <w:tab/>
        </w:r>
        <w:r>
          <w:rPr>
            <w:noProof/>
            <w:webHidden/>
          </w:rPr>
          <w:fldChar w:fldCharType="begin"/>
        </w:r>
        <w:r>
          <w:rPr>
            <w:noProof/>
            <w:webHidden/>
          </w:rPr>
          <w:instrText xml:space="preserve"> PAGEREF _Toc185502353 \h </w:instrText>
        </w:r>
        <w:r>
          <w:rPr>
            <w:noProof/>
            <w:webHidden/>
          </w:rPr>
        </w:r>
        <w:r>
          <w:rPr>
            <w:noProof/>
            <w:webHidden/>
          </w:rPr>
          <w:fldChar w:fldCharType="separate"/>
        </w:r>
        <w:r w:rsidR="00C55D93">
          <w:rPr>
            <w:noProof/>
            <w:webHidden/>
          </w:rPr>
          <w:t>64</w:t>
        </w:r>
        <w:r>
          <w:rPr>
            <w:noProof/>
            <w:webHidden/>
          </w:rPr>
          <w:fldChar w:fldCharType="end"/>
        </w:r>
      </w:hyperlink>
    </w:p>
    <w:p w14:paraId="6BB0FF69" w14:textId="77A66D34"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54" w:history="1">
        <w:r w:rsidRPr="000157F6">
          <w:rPr>
            <w:rStyle w:val="Hyperlink"/>
            <w:noProof/>
          </w:rPr>
          <w:t>Figure 70</w:t>
        </w:r>
        <w:r w:rsidRPr="000157F6">
          <w:rPr>
            <w:rStyle w:val="Hyperlink"/>
            <w:noProof/>
            <w:lang w:val="vi-VN"/>
          </w:rPr>
          <w:t>. Hàm mở rộng cụm</w:t>
        </w:r>
        <w:r>
          <w:rPr>
            <w:noProof/>
            <w:webHidden/>
          </w:rPr>
          <w:tab/>
        </w:r>
        <w:r>
          <w:rPr>
            <w:noProof/>
            <w:webHidden/>
          </w:rPr>
          <w:fldChar w:fldCharType="begin"/>
        </w:r>
        <w:r>
          <w:rPr>
            <w:noProof/>
            <w:webHidden/>
          </w:rPr>
          <w:instrText xml:space="preserve"> PAGEREF _Toc185502354 \h </w:instrText>
        </w:r>
        <w:r>
          <w:rPr>
            <w:noProof/>
            <w:webHidden/>
          </w:rPr>
        </w:r>
        <w:r>
          <w:rPr>
            <w:noProof/>
            <w:webHidden/>
          </w:rPr>
          <w:fldChar w:fldCharType="separate"/>
        </w:r>
        <w:r w:rsidR="00C55D93">
          <w:rPr>
            <w:noProof/>
            <w:webHidden/>
          </w:rPr>
          <w:t>65</w:t>
        </w:r>
        <w:r>
          <w:rPr>
            <w:noProof/>
            <w:webHidden/>
          </w:rPr>
          <w:fldChar w:fldCharType="end"/>
        </w:r>
      </w:hyperlink>
    </w:p>
    <w:p w14:paraId="00434C05" w14:textId="2A8BA267"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55" w:history="1">
        <w:r w:rsidRPr="000157F6">
          <w:rPr>
            <w:rStyle w:val="Hyperlink"/>
            <w:noProof/>
          </w:rPr>
          <w:t>Figure 71</w:t>
        </w:r>
        <w:r w:rsidRPr="000157F6">
          <w:rPr>
            <w:rStyle w:val="Hyperlink"/>
            <w:noProof/>
            <w:lang w:val="en-US"/>
          </w:rPr>
          <w:t xml:space="preserve"> Số lượng dữ liệu ở mỗi cụm</w:t>
        </w:r>
        <w:r>
          <w:rPr>
            <w:noProof/>
            <w:webHidden/>
          </w:rPr>
          <w:tab/>
        </w:r>
        <w:r>
          <w:rPr>
            <w:noProof/>
            <w:webHidden/>
          </w:rPr>
          <w:fldChar w:fldCharType="begin"/>
        </w:r>
        <w:r>
          <w:rPr>
            <w:noProof/>
            <w:webHidden/>
          </w:rPr>
          <w:instrText xml:space="preserve"> PAGEREF _Toc185502355 \h </w:instrText>
        </w:r>
        <w:r>
          <w:rPr>
            <w:noProof/>
            <w:webHidden/>
          </w:rPr>
        </w:r>
        <w:r>
          <w:rPr>
            <w:noProof/>
            <w:webHidden/>
          </w:rPr>
          <w:fldChar w:fldCharType="separate"/>
        </w:r>
        <w:r w:rsidR="00C55D93">
          <w:rPr>
            <w:noProof/>
            <w:webHidden/>
          </w:rPr>
          <w:t>66</w:t>
        </w:r>
        <w:r>
          <w:rPr>
            <w:noProof/>
            <w:webHidden/>
          </w:rPr>
          <w:fldChar w:fldCharType="end"/>
        </w:r>
      </w:hyperlink>
    </w:p>
    <w:p w14:paraId="30C80C72" w14:textId="7F8439C8"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56" w:history="1">
        <w:r w:rsidRPr="000157F6">
          <w:rPr>
            <w:rStyle w:val="Hyperlink"/>
            <w:noProof/>
          </w:rPr>
          <w:t>Figure 72</w:t>
        </w:r>
        <w:r w:rsidRPr="000157F6">
          <w:rPr>
            <w:rStyle w:val="Hyperlink"/>
            <w:noProof/>
            <w:lang w:val="vi-VN"/>
          </w:rPr>
          <w:t>. Kết quả phân cụm bằng DBScan</w:t>
        </w:r>
        <w:r>
          <w:rPr>
            <w:noProof/>
            <w:webHidden/>
          </w:rPr>
          <w:tab/>
        </w:r>
        <w:r>
          <w:rPr>
            <w:noProof/>
            <w:webHidden/>
          </w:rPr>
          <w:fldChar w:fldCharType="begin"/>
        </w:r>
        <w:r>
          <w:rPr>
            <w:noProof/>
            <w:webHidden/>
          </w:rPr>
          <w:instrText xml:space="preserve"> PAGEREF _Toc185502356 \h </w:instrText>
        </w:r>
        <w:r>
          <w:rPr>
            <w:noProof/>
            <w:webHidden/>
          </w:rPr>
        </w:r>
        <w:r>
          <w:rPr>
            <w:noProof/>
            <w:webHidden/>
          </w:rPr>
          <w:fldChar w:fldCharType="separate"/>
        </w:r>
        <w:r w:rsidR="00C55D93">
          <w:rPr>
            <w:noProof/>
            <w:webHidden/>
          </w:rPr>
          <w:t>67</w:t>
        </w:r>
        <w:r>
          <w:rPr>
            <w:noProof/>
            <w:webHidden/>
          </w:rPr>
          <w:fldChar w:fldCharType="end"/>
        </w:r>
      </w:hyperlink>
    </w:p>
    <w:p w14:paraId="059246D6" w14:textId="1B802520"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57" w:history="1">
        <w:r w:rsidRPr="000157F6">
          <w:rPr>
            <w:rStyle w:val="Hyperlink"/>
            <w:noProof/>
          </w:rPr>
          <w:t>Figure 73</w:t>
        </w:r>
        <w:r w:rsidRPr="000157F6">
          <w:rPr>
            <w:rStyle w:val="Hyperlink"/>
            <w:noProof/>
            <w:lang w:val="en-US"/>
          </w:rPr>
          <w:t xml:space="preserve"> Chỉ số silhouette score cài đặt không dùng thư viện máy học</w:t>
        </w:r>
        <w:r>
          <w:rPr>
            <w:noProof/>
            <w:webHidden/>
          </w:rPr>
          <w:tab/>
        </w:r>
        <w:r>
          <w:rPr>
            <w:noProof/>
            <w:webHidden/>
          </w:rPr>
          <w:fldChar w:fldCharType="begin"/>
        </w:r>
        <w:r>
          <w:rPr>
            <w:noProof/>
            <w:webHidden/>
          </w:rPr>
          <w:instrText xml:space="preserve"> PAGEREF _Toc185502357 \h </w:instrText>
        </w:r>
        <w:r>
          <w:rPr>
            <w:noProof/>
            <w:webHidden/>
          </w:rPr>
        </w:r>
        <w:r>
          <w:rPr>
            <w:noProof/>
            <w:webHidden/>
          </w:rPr>
          <w:fldChar w:fldCharType="separate"/>
        </w:r>
        <w:r w:rsidR="00C55D93">
          <w:rPr>
            <w:noProof/>
            <w:webHidden/>
          </w:rPr>
          <w:t>69</w:t>
        </w:r>
        <w:r>
          <w:rPr>
            <w:noProof/>
            <w:webHidden/>
          </w:rPr>
          <w:fldChar w:fldCharType="end"/>
        </w:r>
      </w:hyperlink>
    </w:p>
    <w:p w14:paraId="57B4444D" w14:textId="5B0DDAC2"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58" w:history="1">
        <w:r w:rsidRPr="000157F6">
          <w:rPr>
            <w:rStyle w:val="Hyperlink"/>
            <w:noProof/>
          </w:rPr>
          <w:t>Figure 74</w:t>
        </w:r>
        <w:r w:rsidRPr="000157F6">
          <w:rPr>
            <w:rStyle w:val="Hyperlink"/>
            <w:noProof/>
            <w:lang w:val="en-US"/>
          </w:rPr>
          <w:t xml:space="preserve"> Chỉ số silhouette score cài đặt dùng thư viện máy học</w:t>
        </w:r>
        <w:r>
          <w:rPr>
            <w:noProof/>
            <w:webHidden/>
          </w:rPr>
          <w:tab/>
        </w:r>
        <w:r>
          <w:rPr>
            <w:noProof/>
            <w:webHidden/>
          </w:rPr>
          <w:fldChar w:fldCharType="begin"/>
        </w:r>
        <w:r>
          <w:rPr>
            <w:noProof/>
            <w:webHidden/>
          </w:rPr>
          <w:instrText xml:space="preserve"> PAGEREF _Toc185502358 \h </w:instrText>
        </w:r>
        <w:r>
          <w:rPr>
            <w:noProof/>
            <w:webHidden/>
          </w:rPr>
        </w:r>
        <w:r>
          <w:rPr>
            <w:noProof/>
            <w:webHidden/>
          </w:rPr>
          <w:fldChar w:fldCharType="separate"/>
        </w:r>
        <w:r w:rsidR="00C55D93">
          <w:rPr>
            <w:noProof/>
            <w:webHidden/>
          </w:rPr>
          <w:t>70</w:t>
        </w:r>
        <w:r>
          <w:rPr>
            <w:noProof/>
            <w:webHidden/>
          </w:rPr>
          <w:fldChar w:fldCharType="end"/>
        </w:r>
      </w:hyperlink>
    </w:p>
    <w:p w14:paraId="39AD1F88" w14:textId="10FFB1A9"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59" w:history="1">
        <w:r w:rsidRPr="000157F6">
          <w:rPr>
            <w:rStyle w:val="Hyperlink"/>
            <w:noProof/>
          </w:rPr>
          <w:t>Figure 75</w:t>
        </w:r>
        <w:r w:rsidRPr="000157F6">
          <w:rPr>
            <w:rStyle w:val="Hyperlink"/>
            <w:noProof/>
            <w:lang w:val="en-US"/>
          </w:rPr>
          <w:t xml:space="preserve"> Phân cụm không dùng thư viện máy học</w:t>
        </w:r>
        <w:r>
          <w:rPr>
            <w:noProof/>
            <w:webHidden/>
          </w:rPr>
          <w:tab/>
        </w:r>
        <w:r>
          <w:rPr>
            <w:noProof/>
            <w:webHidden/>
          </w:rPr>
          <w:fldChar w:fldCharType="begin"/>
        </w:r>
        <w:r>
          <w:rPr>
            <w:noProof/>
            <w:webHidden/>
          </w:rPr>
          <w:instrText xml:space="preserve"> PAGEREF _Toc185502359 \h </w:instrText>
        </w:r>
        <w:r>
          <w:rPr>
            <w:noProof/>
            <w:webHidden/>
          </w:rPr>
        </w:r>
        <w:r>
          <w:rPr>
            <w:noProof/>
            <w:webHidden/>
          </w:rPr>
          <w:fldChar w:fldCharType="separate"/>
        </w:r>
        <w:r w:rsidR="00C55D93">
          <w:rPr>
            <w:noProof/>
            <w:webHidden/>
          </w:rPr>
          <w:t>71</w:t>
        </w:r>
        <w:r>
          <w:rPr>
            <w:noProof/>
            <w:webHidden/>
          </w:rPr>
          <w:fldChar w:fldCharType="end"/>
        </w:r>
      </w:hyperlink>
    </w:p>
    <w:p w14:paraId="419F6AEA" w14:textId="4B28F9FC"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60" w:history="1">
        <w:r w:rsidRPr="000157F6">
          <w:rPr>
            <w:rStyle w:val="Hyperlink"/>
            <w:noProof/>
          </w:rPr>
          <w:t>Figure 76</w:t>
        </w:r>
        <w:r w:rsidRPr="000157F6">
          <w:rPr>
            <w:rStyle w:val="Hyperlink"/>
            <w:noProof/>
            <w:lang w:val="en-US"/>
          </w:rPr>
          <w:t xml:space="preserve"> Phân cụm sử dụng thư viện máy học</w:t>
        </w:r>
        <w:r>
          <w:rPr>
            <w:noProof/>
            <w:webHidden/>
          </w:rPr>
          <w:tab/>
        </w:r>
        <w:r>
          <w:rPr>
            <w:noProof/>
            <w:webHidden/>
          </w:rPr>
          <w:fldChar w:fldCharType="begin"/>
        </w:r>
        <w:r>
          <w:rPr>
            <w:noProof/>
            <w:webHidden/>
          </w:rPr>
          <w:instrText xml:space="preserve"> PAGEREF _Toc185502360 \h </w:instrText>
        </w:r>
        <w:r>
          <w:rPr>
            <w:noProof/>
            <w:webHidden/>
          </w:rPr>
        </w:r>
        <w:r>
          <w:rPr>
            <w:noProof/>
            <w:webHidden/>
          </w:rPr>
          <w:fldChar w:fldCharType="separate"/>
        </w:r>
        <w:r w:rsidR="00C55D93">
          <w:rPr>
            <w:noProof/>
            <w:webHidden/>
          </w:rPr>
          <w:t>72</w:t>
        </w:r>
        <w:r>
          <w:rPr>
            <w:noProof/>
            <w:webHidden/>
          </w:rPr>
          <w:fldChar w:fldCharType="end"/>
        </w:r>
      </w:hyperlink>
    </w:p>
    <w:p w14:paraId="1BD569ED" w14:textId="0968962B"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61" w:history="1">
        <w:r w:rsidRPr="000157F6">
          <w:rPr>
            <w:rStyle w:val="Hyperlink"/>
            <w:noProof/>
          </w:rPr>
          <w:t>Figure 77</w:t>
        </w:r>
        <w:r w:rsidRPr="000157F6">
          <w:rPr>
            <w:rStyle w:val="Hyperlink"/>
            <w:noProof/>
            <w:lang w:val="vi-VN"/>
          </w:rPr>
          <w:t>. Chỉ số Silhoutte của DBScan</w:t>
        </w:r>
        <w:r>
          <w:rPr>
            <w:noProof/>
            <w:webHidden/>
          </w:rPr>
          <w:tab/>
        </w:r>
        <w:r>
          <w:rPr>
            <w:noProof/>
            <w:webHidden/>
          </w:rPr>
          <w:fldChar w:fldCharType="begin"/>
        </w:r>
        <w:r>
          <w:rPr>
            <w:noProof/>
            <w:webHidden/>
          </w:rPr>
          <w:instrText xml:space="preserve"> PAGEREF _Toc185502361 \h </w:instrText>
        </w:r>
        <w:r>
          <w:rPr>
            <w:noProof/>
            <w:webHidden/>
          </w:rPr>
        </w:r>
        <w:r>
          <w:rPr>
            <w:noProof/>
            <w:webHidden/>
          </w:rPr>
          <w:fldChar w:fldCharType="separate"/>
        </w:r>
        <w:r w:rsidR="00C55D93">
          <w:rPr>
            <w:noProof/>
            <w:webHidden/>
          </w:rPr>
          <w:t>73</w:t>
        </w:r>
        <w:r>
          <w:rPr>
            <w:noProof/>
            <w:webHidden/>
          </w:rPr>
          <w:fldChar w:fldCharType="end"/>
        </w:r>
      </w:hyperlink>
    </w:p>
    <w:p w14:paraId="654D778C" w14:textId="4AEED84F" w:rsidR="00C81809" w:rsidRDefault="00C81809">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5502362" w:history="1">
        <w:r w:rsidRPr="000157F6">
          <w:rPr>
            <w:rStyle w:val="Hyperlink"/>
            <w:noProof/>
          </w:rPr>
          <w:t>Figure 78</w:t>
        </w:r>
        <w:r w:rsidRPr="000157F6">
          <w:rPr>
            <w:rStyle w:val="Hyperlink"/>
            <w:noProof/>
            <w:lang w:val="vi-VN"/>
          </w:rPr>
          <w:t>. Heatmap của DBScan</w:t>
        </w:r>
        <w:r>
          <w:rPr>
            <w:noProof/>
            <w:webHidden/>
          </w:rPr>
          <w:tab/>
        </w:r>
        <w:r>
          <w:rPr>
            <w:noProof/>
            <w:webHidden/>
          </w:rPr>
          <w:fldChar w:fldCharType="begin"/>
        </w:r>
        <w:r>
          <w:rPr>
            <w:noProof/>
            <w:webHidden/>
          </w:rPr>
          <w:instrText xml:space="preserve"> PAGEREF _Toc185502362 \h </w:instrText>
        </w:r>
        <w:r>
          <w:rPr>
            <w:noProof/>
            <w:webHidden/>
          </w:rPr>
        </w:r>
        <w:r>
          <w:rPr>
            <w:noProof/>
            <w:webHidden/>
          </w:rPr>
          <w:fldChar w:fldCharType="separate"/>
        </w:r>
        <w:r w:rsidR="00C55D93">
          <w:rPr>
            <w:noProof/>
            <w:webHidden/>
          </w:rPr>
          <w:t>73</w:t>
        </w:r>
        <w:r>
          <w:rPr>
            <w:noProof/>
            <w:webHidden/>
          </w:rPr>
          <w:fldChar w:fldCharType="end"/>
        </w:r>
      </w:hyperlink>
    </w:p>
    <w:p w14:paraId="6C22B088" w14:textId="67F01684" w:rsidR="00BC1754" w:rsidRPr="00BC1754" w:rsidRDefault="00BC1754" w:rsidP="00BC1754">
      <w:pPr>
        <w:jc w:val="center"/>
        <w:rPr>
          <w:b/>
          <w:bCs/>
          <w:sz w:val="32"/>
          <w:szCs w:val="32"/>
          <w:lang w:val="en-US"/>
        </w:rPr>
      </w:pPr>
      <w:r>
        <w:rPr>
          <w:b/>
          <w:bCs/>
          <w:sz w:val="32"/>
          <w:szCs w:val="32"/>
          <w:lang w:val="en-US"/>
        </w:rPr>
        <w:fldChar w:fldCharType="end"/>
      </w:r>
    </w:p>
    <w:p w14:paraId="1E6BC98A" w14:textId="43305269" w:rsidR="00BC1754" w:rsidRPr="00BC1754" w:rsidRDefault="00BC1754" w:rsidP="00702DA3">
      <w:pPr>
        <w:jc w:val="left"/>
        <w:rPr>
          <w:lang w:val="en-US"/>
        </w:rPr>
      </w:pPr>
      <w:r>
        <w:rPr>
          <w:lang w:val="vi-VN"/>
        </w:rPr>
        <w:br w:type="page"/>
      </w:r>
    </w:p>
    <w:p w14:paraId="694F55F9" w14:textId="39AE1627" w:rsidR="00892BF6" w:rsidRPr="00E44117" w:rsidRDefault="00892BF6" w:rsidP="00702DA3">
      <w:pPr>
        <w:pStyle w:val="Heading1"/>
        <w:rPr>
          <w:lang w:val="vi-VN"/>
        </w:rPr>
      </w:pPr>
      <w:bookmarkStart w:id="4" w:name="CHƯƠNG_2._CÁC_PHƯƠNG_PHÁP,_KỸ_THUẬT,_THU"/>
      <w:bookmarkStart w:id="5" w:name="_bookmark22"/>
      <w:bookmarkStart w:id="6" w:name="_Toc185471210"/>
      <w:bookmarkEnd w:id="4"/>
      <w:bookmarkEnd w:id="5"/>
      <w:r w:rsidRPr="00E44117">
        <w:rPr>
          <w:lang w:val="vi-VN"/>
        </w:rPr>
        <w:lastRenderedPageBreak/>
        <w:t>TỔNG QUAN ĐỀ TÀI</w:t>
      </w:r>
      <w:bookmarkEnd w:id="6"/>
    </w:p>
    <w:p w14:paraId="226F0C12" w14:textId="7D70D1E1" w:rsidR="00B91ADD" w:rsidRPr="00E44117" w:rsidRDefault="004647F2" w:rsidP="00702DA3">
      <w:pPr>
        <w:pStyle w:val="Heading2"/>
        <w:rPr>
          <w:lang w:val="vi-VN"/>
        </w:rPr>
      </w:pPr>
      <w:bookmarkStart w:id="7" w:name="_Toc185471211"/>
      <w:r w:rsidRPr="00E44117">
        <w:rPr>
          <w:lang w:val="vi-VN"/>
        </w:rPr>
        <w:t>Lý do chọn đề tài</w:t>
      </w:r>
      <w:bookmarkEnd w:id="7"/>
    </w:p>
    <w:p w14:paraId="54FD8437" w14:textId="714920BF" w:rsidR="00360118" w:rsidRPr="002A79B5" w:rsidRDefault="00BC5F7A" w:rsidP="00090587">
      <w:pPr>
        <w:pStyle w:val="ListParagraph"/>
        <w:numPr>
          <w:ilvl w:val="0"/>
          <w:numId w:val="27"/>
        </w:numPr>
        <w:rPr>
          <w:lang w:val="vi-VN"/>
        </w:rPr>
      </w:pPr>
      <w:r w:rsidRPr="002A79B5">
        <w:rPr>
          <w:lang w:val="vi-VN"/>
        </w:rPr>
        <w:t>Trong thời đại thương mại điện tử bùng nổ, Amazon đã trở thành một trong những nền tảng mua sắm trực tuyến lớn nhất toàn cầu với hàng triệu sản phẩm thuộc nhiều danh mục khác nhau. Điều này đặt ra thách thức lớn cho cả người tiêu dùng và doanh nghiệp trong việc lựa chọn sản phẩm, tối ưu hóa chiến lược kinh doanh, và phân tích dữ liệu trên quy mô lớn.</w:t>
      </w:r>
    </w:p>
    <w:p w14:paraId="3834E79B" w14:textId="419053B7" w:rsidR="00BC5F7A" w:rsidRPr="002A79B5" w:rsidRDefault="00E47EAD" w:rsidP="00090587">
      <w:pPr>
        <w:pStyle w:val="ListParagraph"/>
        <w:numPr>
          <w:ilvl w:val="0"/>
          <w:numId w:val="27"/>
        </w:numPr>
        <w:rPr>
          <w:lang w:val="vi-VN"/>
        </w:rPr>
      </w:pPr>
      <w:r w:rsidRPr="002A79B5">
        <w:rPr>
          <w:lang w:val="vi-VN"/>
        </w:rPr>
        <w:t>Việc phân cụm các loại sản phẩm trên Amazon giúp cung cấp một cái nhìn tổng quan về cơ cấu nhóm sản phẩm và mang lại nhiều lợi ích thiết thực như:</w:t>
      </w:r>
    </w:p>
    <w:p w14:paraId="39B1562A" w14:textId="2A198EEA" w:rsidR="00215818" w:rsidRPr="00215818" w:rsidRDefault="00215818" w:rsidP="00702DA3">
      <w:pPr>
        <w:pStyle w:val="ListParagraph"/>
        <w:numPr>
          <w:ilvl w:val="0"/>
          <w:numId w:val="7"/>
        </w:numPr>
        <w:rPr>
          <w:lang w:val="vi-VN"/>
        </w:rPr>
      </w:pPr>
      <w:r w:rsidRPr="00215818">
        <w:rPr>
          <w:lang w:val="vi-VN"/>
        </w:rPr>
        <w:t>Cá nhân hóa trải nghiệm người dùng.</w:t>
      </w:r>
    </w:p>
    <w:p w14:paraId="634350D0" w14:textId="729D2004" w:rsidR="00215818" w:rsidRPr="00215818" w:rsidRDefault="00215818" w:rsidP="00702DA3">
      <w:pPr>
        <w:pStyle w:val="ListParagraph"/>
        <w:numPr>
          <w:ilvl w:val="0"/>
          <w:numId w:val="7"/>
        </w:numPr>
        <w:rPr>
          <w:lang w:val="vi-VN"/>
        </w:rPr>
      </w:pPr>
      <w:r w:rsidRPr="00215818">
        <w:rPr>
          <w:lang w:val="vi-VN"/>
        </w:rPr>
        <w:t xml:space="preserve">Hỗ trợ doanh nghiệp tối ưu chiến lược marketing </w:t>
      </w:r>
    </w:p>
    <w:p w14:paraId="28802750" w14:textId="4EBFB6C0" w:rsidR="00215818" w:rsidRPr="00215818" w:rsidRDefault="00215818" w:rsidP="00702DA3">
      <w:pPr>
        <w:pStyle w:val="ListParagraph"/>
        <w:numPr>
          <w:ilvl w:val="0"/>
          <w:numId w:val="7"/>
        </w:numPr>
        <w:rPr>
          <w:lang w:val="vi-VN"/>
        </w:rPr>
      </w:pPr>
      <w:r w:rsidRPr="00215818">
        <w:rPr>
          <w:lang w:val="vi-VN"/>
        </w:rPr>
        <w:t>Quản lý kho hàng hiệu quả.</w:t>
      </w:r>
    </w:p>
    <w:p w14:paraId="7C833E52" w14:textId="4F52B4EE" w:rsidR="00E47EAD" w:rsidRDefault="00215818" w:rsidP="00702DA3">
      <w:pPr>
        <w:pStyle w:val="ListParagraph"/>
        <w:numPr>
          <w:ilvl w:val="0"/>
          <w:numId w:val="7"/>
        </w:numPr>
        <w:rPr>
          <w:lang w:val="vi-VN"/>
        </w:rPr>
      </w:pPr>
      <w:r w:rsidRPr="00215818">
        <w:rPr>
          <w:lang w:val="vi-VN"/>
        </w:rPr>
        <w:t>Khám phá xu hướng thị trường và nhóm sản phẩm tiềm năng.</w:t>
      </w:r>
    </w:p>
    <w:p w14:paraId="5DA9B7E9" w14:textId="0A8744D1" w:rsidR="00215818" w:rsidRPr="002A79B5" w:rsidRDefault="00243646" w:rsidP="00090587">
      <w:pPr>
        <w:pStyle w:val="ListParagraph"/>
        <w:numPr>
          <w:ilvl w:val="0"/>
          <w:numId w:val="27"/>
        </w:numPr>
        <w:rPr>
          <w:lang w:val="vi-VN"/>
        </w:rPr>
      </w:pPr>
      <w:r w:rsidRPr="002A79B5">
        <w:rPr>
          <w:lang w:val="vi-VN"/>
        </w:rPr>
        <w:t>Với những lợi ích trên, nhóm quyết định sử dụng thuật toán phân cụm K-Means và DBSCAN để phân loại các sản phẩm bộ nhớ dựa trên bộ dữ liệu thu thập từ Amazon, phục vụ mục tiêu học tập và nghiên cứu.</w:t>
      </w:r>
    </w:p>
    <w:p w14:paraId="637158C3" w14:textId="2F1286AF" w:rsidR="005732BF" w:rsidRDefault="00ED5C20" w:rsidP="00702DA3">
      <w:pPr>
        <w:pStyle w:val="Heading2"/>
        <w:rPr>
          <w:lang w:val="en-US"/>
        </w:rPr>
      </w:pPr>
      <w:bookmarkStart w:id="8" w:name="_Toc185471212"/>
      <w:r w:rsidRPr="00E44117">
        <w:rPr>
          <w:lang w:val="vi-VN"/>
        </w:rPr>
        <w:t>Giới thiệu nguồn dữ liệu</w:t>
      </w:r>
      <w:bookmarkEnd w:id="8"/>
    </w:p>
    <w:p w14:paraId="6043C091" w14:textId="5F931811" w:rsidR="006729C7" w:rsidRPr="002A79B5" w:rsidRDefault="006729C7" w:rsidP="00090587">
      <w:pPr>
        <w:pStyle w:val="ListParagraph"/>
        <w:numPr>
          <w:ilvl w:val="0"/>
          <w:numId w:val="27"/>
        </w:numPr>
        <w:rPr>
          <w:lang w:val="vi-VN"/>
        </w:rPr>
      </w:pPr>
      <w:r w:rsidRPr="002A79B5">
        <w:rPr>
          <w:lang w:val="en-US"/>
        </w:rPr>
        <w:t>Nguồn</w:t>
      </w:r>
      <w:r w:rsidRPr="002A79B5">
        <w:rPr>
          <w:lang w:val="vi-VN"/>
        </w:rPr>
        <w:t xml:space="preserve"> dữ liệu: </w:t>
      </w:r>
      <w:hyperlink r:id="rId13" w:history="1">
        <w:r w:rsidR="00D36F3B" w:rsidRPr="002A79B5">
          <w:rPr>
            <w:rStyle w:val="Hyperlink"/>
            <w:lang w:val="vi-VN"/>
          </w:rPr>
          <w:t>https://www.amazon.com/s?i=computers-intl-ship&amp;bbn=16225007011&amp;rh=n%3A16225007011%2Cn%3A1292110011</w:t>
        </w:r>
      </w:hyperlink>
    </w:p>
    <w:p w14:paraId="4601FCEB" w14:textId="77777777" w:rsidR="0006586B" w:rsidRDefault="0006586B" w:rsidP="00702DA3">
      <w:pPr>
        <w:keepNext/>
        <w:jc w:val="center"/>
      </w:pPr>
      <w:r w:rsidRPr="0006586B">
        <w:rPr>
          <w:noProof/>
          <w:lang w:val="vi-VN"/>
        </w:rPr>
        <w:lastRenderedPageBreak/>
        <w:drawing>
          <wp:inline distT="0" distB="0" distL="0" distR="0" wp14:anchorId="60178312" wp14:editId="592EFD9A">
            <wp:extent cx="5580380" cy="2695575"/>
            <wp:effectExtent l="0" t="0" r="1270" b="9525"/>
            <wp:docPr id="77773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4760" name=""/>
                    <pic:cNvPicPr/>
                  </pic:nvPicPr>
                  <pic:blipFill>
                    <a:blip r:embed="rId14"/>
                    <a:stretch>
                      <a:fillRect/>
                    </a:stretch>
                  </pic:blipFill>
                  <pic:spPr>
                    <a:xfrm>
                      <a:off x="0" y="0"/>
                      <a:ext cx="5580380" cy="2695575"/>
                    </a:xfrm>
                    <a:prstGeom prst="rect">
                      <a:avLst/>
                    </a:prstGeom>
                  </pic:spPr>
                </pic:pic>
              </a:graphicData>
            </a:graphic>
          </wp:inline>
        </w:drawing>
      </w:r>
    </w:p>
    <w:p w14:paraId="50276A9C" w14:textId="2D46DB33" w:rsidR="00D36F3B" w:rsidRDefault="0006586B" w:rsidP="00702DA3">
      <w:pPr>
        <w:pStyle w:val="Caption"/>
        <w:spacing w:line="360" w:lineRule="auto"/>
        <w:rPr>
          <w:lang w:val="vi-VN"/>
        </w:rPr>
      </w:pPr>
      <w:bookmarkStart w:id="9" w:name="_Toc185502285"/>
      <w:r>
        <w:t xml:space="preserve">Figure </w:t>
      </w:r>
      <w:r>
        <w:fldChar w:fldCharType="begin"/>
      </w:r>
      <w:r>
        <w:instrText xml:space="preserve"> SEQ Figure \* ARABIC </w:instrText>
      </w:r>
      <w:r>
        <w:fldChar w:fldCharType="separate"/>
      </w:r>
      <w:r w:rsidR="00C55D93">
        <w:rPr>
          <w:noProof/>
        </w:rPr>
        <w:t>1</w:t>
      </w:r>
      <w:r>
        <w:fldChar w:fldCharType="end"/>
      </w:r>
      <w:r>
        <w:rPr>
          <w:lang w:val="vi-VN"/>
        </w:rPr>
        <w:t>. Trang Amazon</w:t>
      </w:r>
      <w:bookmarkEnd w:id="9"/>
    </w:p>
    <w:p w14:paraId="0BEA2E63" w14:textId="54AD6048" w:rsidR="0006586B" w:rsidRPr="00D4131A" w:rsidRDefault="00F50BD5" w:rsidP="00702DA3">
      <w:pPr>
        <w:pStyle w:val="ListParagraph"/>
        <w:numPr>
          <w:ilvl w:val="0"/>
          <w:numId w:val="8"/>
        </w:numPr>
        <w:ind w:left="993"/>
        <w:rPr>
          <w:lang w:val="vi-VN"/>
        </w:rPr>
      </w:pPr>
      <w:r w:rsidRPr="00D4131A">
        <w:rPr>
          <w:lang w:val="vi-VN"/>
        </w:rPr>
        <w:t xml:space="preserve">Nguồn dữ liệu được thu </w:t>
      </w:r>
      <w:r w:rsidR="00DB4C92" w:rsidRPr="00D4131A">
        <w:rPr>
          <w:lang w:val="vi-VN"/>
        </w:rPr>
        <w:t xml:space="preserve">nhập </w:t>
      </w:r>
      <w:r w:rsidR="00A76DD1" w:rsidRPr="00D4131A">
        <w:rPr>
          <w:lang w:val="vi-VN"/>
        </w:rPr>
        <w:t xml:space="preserve">từ trang amazon về </w:t>
      </w:r>
      <w:r w:rsidR="006E2428" w:rsidRPr="00D4131A">
        <w:rPr>
          <w:lang w:val="vi-VN"/>
        </w:rPr>
        <w:t xml:space="preserve">các sản phẩm </w:t>
      </w:r>
      <w:r w:rsidR="00814008" w:rsidRPr="00D4131A">
        <w:rPr>
          <w:lang w:val="vi-VN"/>
        </w:rPr>
        <w:t xml:space="preserve">bộ nhớ bao gồm có </w:t>
      </w:r>
      <w:r w:rsidR="00D36AC7" w:rsidRPr="00D4131A">
        <w:rPr>
          <w:lang w:val="vi-VN"/>
        </w:rPr>
        <w:t xml:space="preserve">3740 hàng và </w:t>
      </w:r>
      <w:r w:rsidR="001113DF" w:rsidRPr="00D4131A">
        <w:rPr>
          <w:lang w:val="vi-VN"/>
        </w:rPr>
        <w:t xml:space="preserve">140 cột dữ </w:t>
      </w:r>
      <w:r w:rsidR="00DE0E38" w:rsidRPr="00D4131A">
        <w:rPr>
          <w:lang w:val="vi-VN"/>
        </w:rPr>
        <w:t>liệu.</w:t>
      </w:r>
    </w:p>
    <w:p w14:paraId="134BC4AC" w14:textId="78C3368F" w:rsidR="00DE0E38" w:rsidRPr="00D4131A" w:rsidRDefault="00DE0E38" w:rsidP="00702DA3">
      <w:pPr>
        <w:pStyle w:val="ListParagraph"/>
        <w:numPr>
          <w:ilvl w:val="0"/>
          <w:numId w:val="8"/>
        </w:numPr>
        <w:ind w:left="993"/>
        <w:rPr>
          <w:lang w:val="vi-VN"/>
        </w:rPr>
      </w:pPr>
      <w:r w:rsidRPr="00D4131A">
        <w:rPr>
          <w:lang w:val="vi-VN"/>
        </w:rPr>
        <w:t xml:space="preserve">Mỗi hàng </w:t>
      </w:r>
      <w:r w:rsidR="00911FA3" w:rsidRPr="00D4131A">
        <w:rPr>
          <w:lang w:val="vi-VN"/>
        </w:rPr>
        <w:t xml:space="preserve">dữ liệu sẽ bao gồm thông tin </w:t>
      </w:r>
      <w:r w:rsidR="00D60AA1" w:rsidRPr="00D4131A">
        <w:rPr>
          <w:lang w:val="vi-VN"/>
        </w:rPr>
        <w:t xml:space="preserve">của sản phẩm bộ nhớ, được chia thành 2 loại chủ yếu là USB và SSD </w:t>
      </w:r>
      <w:r w:rsidR="00296BEC" w:rsidRPr="00D4131A">
        <w:rPr>
          <w:lang w:val="vi-VN"/>
        </w:rPr>
        <w:t>+ HDD. Các thông</w:t>
      </w:r>
      <w:r w:rsidR="008157F9" w:rsidRPr="00D4131A">
        <w:rPr>
          <w:lang w:val="vi-VN"/>
        </w:rPr>
        <w:t xml:space="preserve"> tin bao gồm, giá cả, số điểm đánh giá, lượt đánh </w:t>
      </w:r>
      <w:r w:rsidR="00833C19" w:rsidRPr="00D4131A">
        <w:rPr>
          <w:lang w:val="vi-VN"/>
        </w:rPr>
        <w:t>giá, thông số kỹ thuật, etc...</w:t>
      </w:r>
    </w:p>
    <w:p w14:paraId="2356AABA" w14:textId="0ECBBFE1" w:rsidR="004647F2" w:rsidRDefault="004647F2" w:rsidP="00702DA3">
      <w:pPr>
        <w:pStyle w:val="Heading2"/>
        <w:rPr>
          <w:lang w:val="vi-VN"/>
        </w:rPr>
      </w:pPr>
      <w:bookmarkStart w:id="10" w:name="_Toc185471213"/>
      <w:r w:rsidRPr="00E44117">
        <w:rPr>
          <w:lang w:val="vi-VN"/>
        </w:rPr>
        <w:t>Mô tả dữ liệu</w:t>
      </w:r>
      <w:bookmarkEnd w:id="10"/>
    </w:p>
    <w:p w14:paraId="2CBB1FBC" w14:textId="77777777" w:rsidR="00D27C54" w:rsidRDefault="00D27C54" w:rsidP="00702DA3">
      <w:pPr>
        <w:keepNext/>
        <w:jc w:val="center"/>
      </w:pPr>
      <w:r w:rsidRPr="00D27C54">
        <w:rPr>
          <w:noProof/>
          <w:lang w:val="vi-VN"/>
        </w:rPr>
        <w:drawing>
          <wp:inline distT="0" distB="0" distL="0" distR="0" wp14:anchorId="44D440AB" wp14:editId="77C7A025">
            <wp:extent cx="5580380" cy="1867535"/>
            <wp:effectExtent l="0" t="0" r="1270" b="0"/>
            <wp:docPr id="194137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79196" name=""/>
                    <pic:cNvPicPr/>
                  </pic:nvPicPr>
                  <pic:blipFill>
                    <a:blip r:embed="rId15"/>
                    <a:stretch>
                      <a:fillRect/>
                    </a:stretch>
                  </pic:blipFill>
                  <pic:spPr>
                    <a:xfrm>
                      <a:off x="0" y="0"/>
                      <a:ext cx="5580380" cy="1867535"/>
                    </a:xfrm>
                    <a:prstGeom prst="rect">
                      <a:avLst/>
                    </a:prstGeom>
                  </pic:spPr>
                </pic:pic>
              </a:graphicData>
            </a:graphic>
          </wp:inline>
        </w:drawing>
      </w:r>
    </w:p>
    <w:p w14:paraId="4ADE5F01" w14:textId="3F8789DA" w:rsidR="00833C19" w:rsidRPr="00D27C54" w:rsidRDefault="00D27C54" w:rsidP="00702DA3">
      <w:pPr>
        <w:pStyle w:val="Caption"/>
        <w:spacing w:line="360" w:lineRule="auto"/>
        <w:rPr>
          <w:lang w:val="vi-VN"/>
        </w:rPr>
      </w:pPr>
      <w:bookmarkStart w:id="11" w:name="_Toc185502286"/>
      <w:r>
        <w:t xml:space="preserve">Figure </w:t>
      </w:r>
      <w:r>
        <w:fldChar w:fldCharType="begin"/>
      </w:r>
      <w:r>
        <w:instrText xml:space="preserve"> SEQ Figure \* ARABIC </w:instrText>
      </w:r>
      <w:r>
        <w:fldChar w:fldCharType="separate"/>
      </w:r>
      <w:r w:rsidR="00C55D93">
        <w:rPr>
          <w:noProof/>
        </w:rPr>
        <w:t>2</w:t>
      </w:r>
      <w:r>
        <w:fldChar w:fldCharType="end"/>
      </w:r>
      <w:r>
        <w:rPr>
          <w:lang w:val="vi-VN"/>
        </w:rPr>
        <w:t xml:space="preserve">. File Excel </w:t>
      </w:r>
      <w:r w:rsidR="00391B74">
        <w:rPr>
          <w:lang w:val="vi-VN"/>
        </w:rPr>
        <w:t>dữ liệu</w:t>
      </w:r>
      <w:bookmarkEnd w:id="11"/>
    </w:p>
    <w:tbl>
      <w:tblPr>
        <w:tblStyle w:val="TableGrid"/>
        <w:tblW w:w="0" w:type="auto"/>
        <w:tblLook w:val="04A0" w:firstRow="1" w:lastRow="0" w:firstColumn="1" w:lastColumn="0" w:noHBand="0" w:noVBand="1"/>
      </w:tblPr>
      <w:tblGrid>
        <w:gridCol w:w="4389"/>
        <w:gridCol w:w="4389"/>
      </w:tblGrid>
      <w:tr w:rsidR="005A4438" w14:paraId="643D1016" w14:textId="77777777" w:rsidTr="005A4438">
        <w:tc>
          <w:tcPr>
            <w:tcW w:w="4389" w:type="dxa"/>
          </w:tcPr>
          <w:p w14:paraId="3A1E731D" w14:textId="6254195A" w:rsidR="005A4438" w:rsidRDefault="00551A99" w:rsidP="00702DA3">
            <w:pPr>
              <w:rPr>
                <w:lang w:val="vi-VN"/>
              </w:rPr>
            </w:pPr>
            <w:r>
              <w:rPr>
                <w:lang w:val="vi-VN"/>
              </w:rPr>
              <w:t>Thuộc tính</w:t>
            </w:r>
          </w:p>
        </w:tc>
        <w:tc>
          <w:tcPr>
            <w:tcW w:w="4389" w:type="dxa"/>
          </w:tcPr>
          <w:p w14:paraId="3D32E30C" w14:textId="2A41BAA1" w:rsidR="005A4438" w:rsidRDefault="00551A99" w:rsidP="00702DA3">
            <w:pPr>
              <w:rPr>
                <w:lang w:val="vi-VN"/>
              </w:rPr>
            </w:pPr>
            <w:r>
              <w:rPr>
                <w:lang w:val="vi-VN"/>
              </w:rPr>
              <w:t>Mô tả</w:t>
            </w:r>
          </w:p>
        </w:tc>
      </w:tr>
      <w:tr w:rsidR="005A4438" w14:paraId="3E0CD21D" w14:textId="77777777" w:rsidTr="005A4438">
        <w:tc>
          <w:tcPr>
            <w:tcW w:w="4389" w:type="dxa"/>
          </w:tcPr>
          <w:p w14:paraId="159EF5D6" w14:textId="4A49DAAC" w:rsidR="005A4438" w:rsidRDefault="00551A99" w:rsidP="00702DA3">
            <w:pPr>
              <w:rPr>
                <w:lang w:val="vi-VN"/>
              </w:rPr>
            </w:pPr>
            <w:r w:rsidRPr="00551A99">
              <w:t>title</w:t>
            </w:r>
          </w:p>
        </w:tc>
        <w:tc>
          <w:tcPr>
            <w:tcW w:w="4389" w:type="dxa"/>
          </w:tcPr>
          <w:p w14:paraId="0E49BE0E" w14:textId="16E4BC3A" w:rsidR="005A4438" w:rsidRDefault="00551A99" w:rsidP="00702DA3">
            <w:pPr>
              <w:rPr>
                <w:lang w:val="vi-VN"/>
              </w:rPr>
            </w:pPr>
            <w:r w:rsidRPr="00551A99">
              <w:t>Tiêu đề sản phẩm</w:t>
            </w:r>
          </w:p>
        </w:tc>
      </w:tr>
      <w:tr w:rsidR="005A4438" w14:paraId="49D3F732" w14:textId="77777777" w:rsidTr="005A4438">
        <w:tc>
          <w:tcPr>
            <w:tcW w:w="4389" w:type="dxa"/>
          </w:tcPr>
          <w:p w14:paraId="0CE570C4" w14:textId="5BAEC9E2" w:rsidR="005A4438" w:rsidRDefault="00551A99" w:rsidP="00702DA3">
            <w:pPr>
              <w:rPr>
                <w:lang w:val="vi-VN"/>
              </w:rPr>
            </w:pPr>
            <w:r w:rsidRPr="00551A99">
              <w:lastRenderedPageBreak/>
              <w:t>price</w:t>
            </w:r>
          </w:p>
        </w:tc>
        <w:tc>
          <w:tcPr>
            <w:tcW w:w="4389" w:type="dxa"/>
          </w:tcPr>
          <w:p w14:paraId="5923B497" w14:textId="72542D9F" w:rsidR="005A4438" w:rsidRPr="00BC0974" w:rsidRDefault="004B2FB8" w:rsidP="00702DA3">
            <w:pPr>
              <w:rPr>
                <w:lang w:val="vi-VN"/>
              </w:rPr>
            </w:pPr>
            <w:r w:rsidRPr="004B2FB8">
              <w:t>Giá hiện tại của sản phẩm</w:t>
            </w:r>
          </w:p>
        </w:tc>
      </w:tr>
      <w:tr w:rsidR="005A4438" w14:paraId="687C1761" w14:textId="77777777" w:rsidTr="005A4438">
        <w:tc>
          <w:tcPr>
            <w:tcW w:w="4389" w:type="dxa"/>
          </w:tcPr>
          <w:p w14:paraId="63BF1A0B" w14:textId="69CADF02" w:rsidR="005A4438" w:rsidRDefault="00BC0974" w:rsidP="00702DA3">
            <w:pPr>
              <w:rPr>
                <w:lang w:val="vi-VN"/>
              </w:rPr>
            </w:pPr>
            <w:r w:rsidRPr="00820776">
              <w:t>old_price</w:t>
            </w:r>
          </w:p>
        </w:tc>
        <w:tc>
          <w:tcPr>
            <w:tcW w:w="4389" w:type="dxa"/>
          </w:tcPr>
          <w:p w14:paraId="355712E1" w14:textId="67D67384" w:rsidR="005A4438" w:rsidRDefault="004B2FB8" w:rsidP="00702DA3">
            <w:pPr>
              <w:rPr>
                <w:lang w:val="vi-VN"/>
              </w:rPr>
            </w:pPr>
            <w:r w:rsidRPr="004B2FB8">
              <w:t>Giá gốc của sản phẩm (nếu có)</w:t>
            </w:r>
          </w:p>
        </w:tc>
      </w:tr>
      <w:tr w:rsidR="005A4438" w14:paraId="486FDA36" w14:textId="77777777" w:rsidTr="005A4438">
        <w:tc>
          <w:tcPr>
            <w:tcW w:w="4389" w:type="dxa"/>
          </w:tcPr>
          <w:p w14:paraId="7B99D5AD" w14:textId="7D306F19" w:rsidR="005A4438" w:rsidRDefault="004B2FB8" w:rsidP="00702DA3">
            <w:pPr>
              <w:rPr>
                <w:lang w:val="vi-VN"/>
              </w:rPr>
            </w:pPr>
            <w:r w:rsidRPr="004B2FB8">
              <w:t>product_url</w:t>
            </w:r>
          </w:p>
        </w:tc>
        <w:tc>
          <w:tcPr>
            <w:tcW w:w="4389" w:type="dxa"/>
          </w:tcPr>
          <w:p w14:paraId="57A74E33" w14:textId="42415DBA" w:rsidR="005A4438" w:rsidRDefault="004B2FB8" w:rsidP="00702DA3">
            <w:pPr>
              <w:rPr>
                <w:lang w:val="vi-VN"/>
              </w:rPr>
            </w:pPr>
            <w:r w:rsidRPr="004B2FB8">
              <w:t>Liên kết đến trang chi tiết sản phẩm</w:t>
            </w:r>
          </w:p>
        </w:tc>
      </w:tr>
      <w:tr w:rsidR="005A4438" w14:paraId="11004141" w14:textId="77777777" w:rsidTr="005A4438">
        <w:tc>
          <w:tcPr>
            <w:tcW w:w="4389" w:type="dxa"/>
          </w:tcPr>
          <w:p w14:paraId="061321BD" w14:textId="0C7D070B" w:rsidR="005A4438" w:rsidRDefault="004B2FB8" w:rsidP="00702DA3">
            <w:pPr>
              <w:rPr>
                <w:lang w:val="vi-VN"/>
              </w:rPr>
            </w:pPr>
            <w:r w:rsidRPr="004B2FB8">
              <w:t>rating</w:t>
            </w:r>
          </w:p>
        </w:tc>
        <w:tc>
          <w:tcPr>
            <w:tcW w:w="4389" w:type="dxa"/>
          </w:tcPr>
          <w:p w14:paraId="2701F427" w14:textId="79DAB2DE" w:rsidR="005A4438" w:rsidRDefault="005650C5" w:rsidP="00702DA3">
            <w:pPr>
              <w:rPr>
                <w:lang w:val="vi-VN"/>
              </w:rPr>
            </w:pPr>
            <w:r w:rsidRPr="005650C5">
              <w:t>Đánh giá trung bình của sản phẩm</w:t>
            </w:r>
          </w:p>
        </w:tc>
      </w:tr>
      <w:tr w:rsidR="005A4438" w14:paraId="5873B179" w14:textId="77777777" w:rsidTr="005A4438">
        <w:tc>
          <w:tcPr>
            <w:tcW w:w="4389" w:type="dxa"/>
          </w:tcPr>
          <w:p w14:paraId="51D42039" w14:textId="21A038B4" w:rsidR="005A4438" w:rsidRDefault="005650C5" w:rsidP="00702DA3">
            <w:pPr>
              <w:rPr>
                <w:lang w:val="vi-VN"/>
              </w:rPr>
            </w:pPr>
            <w:r w:rsidRPr="005650C5">
              <w:t>reviews</w:t>
            </w:r>
          </w:p>
        </w:tc>
        <w:tc>
          <w:tcPr>
            <w:tcW w:w="4389" w:type="dxa"/>
          </w:tcPr>
          <w:p w14:paraId="51E4FABB" w14:textId="18BD8E00" w:rsidR="005A4438" w:rsidRDefault="005650C5" w:rsidP="00702DA3">
            <w:pPr>
              <w:rPr>
                <w:lang w:val="vi-VN"/>
              </w:rPr>
            </w:pPr>
            <w:r w:rsidRPr="005650C5">
              <w:t>Số lượng đánh giá</w:t>
            </w:r>
          </w:p>
        </w:tc>
      </w:tr>
      <w:tr w:rsidR="005A4438" w14:paraId="345323A8" w14:textId="77777777" w:rsidTr="005A4438">
        <w:tc>
          <w:tcPr>
            <w:tcW w:w="4389" w:type="dxa"/>
          </w:tcPr>
          <w:p w14:paraId="696C4B1E" w14:textId="3B88686D" w:rsidR="005A4438" w:rsidRDefault="005650C5" w:rsidP="00702DA3">
            <w:pPr>
              <w:rPr>
                <w:lang w:val="vi-VN"/>
              </w:rPr>
            </w:pPr>
            <w:r w:rsidRPr="005650C5">
              <w:t>purchases</w:t>
            </w:r>
          </w:p>
        </w:tc>
        <w:tc>
          <w:tcPr>
            <w:tcW w:w="4389" w:type="dxa"/>
          </w:tcPr>
          <w:p w14:paraId="7A8AA7C5" w14:textId="36FBB174" w:rsidR="005A4438" w:rsidRDefault="00A342E0" w:rsidP="00702DA3">
            <w:pPr>
              <w:rPr>
                <w:lang w:val="vi-VN"/>
              </w:rPr>
            </w:pPr>
            <w:r w:rsidRPr="00A342E0">
              <w:t>Số lượng đã mua</w:t>
            </w:r>
          </w:p>
        </w:tc>
      </w:tr>
      <w:tr w:rsidR="005A4438" w14:paraId="071B441E" w14:textId="77777777" w:rsidTr="005A4438">
        <w:tc>
          <w:tcPr>
            <w:tcW w:w="4389" w:type="dxa"/>
          </w:tcPr>
          <w:p w14:paraId="748BBDDE" w14:textId="1756A6D8" w:rsidR="005A4438" w:rsidRDefault="005650C5" w:rsidP="00702DA3">
            <w:pPr>
              <w:rPr>
                <w:lang w:val="vi-VN"/>
              </w:rPr>
            </w:pPr>
            <w:r w:rsidRPr="005650C5">
              <w:t>detail_brand</w:t>
            </w:r>
          </w:p>
        </w:tc>
        <w:tc>
          <w:tcPr>
            <w:tcW w:w="4389" w:type="dxa"/>
          </w:tcPr>
          <w:p w14:paraId="2FFFE5AF" w14:textId="2FD2A7D5" w:rsidR="005A4438" w:rsidRDefault="00A342E0" w:rsidP="00702DA3">
            <w:pPr>
              <w:rPr>
                <w:lang w:val="vi-VN"/>
              </w:rPr>
            </w:pPr>
            <w:r w:rsidRPr="00A342E0">
              <w:t>Thương hiệu sản phẩm</w:t>
            </w:r>
          </w:p>
        </w:tc>
      </w:tr>
      <w:tr w:rsidR="005A4438" w14:paraId="155520DD" w14:textId="77777777" w:rsidTr="005A4438">
        <w:tc>
          <w:tcPr>
            <w:tcW w:w="4389" w:type="dxa"/>
          </w:tcPr>
          <w:p w14:paraId="3C10E8B3" w14:textId="4CE625AF" w:rsidR="005A4438" w:rsidRDefault="00A342E0" w:rsidP="00702DA3">
            <w:pPr>
              <w:rPr>
                <w:lang w:val="vi-VN"/>
              </w:rPr>
            </w:pPr>
            <w:r w:rsidRPr="00A342E0">
              <w:t>detail_memory_storage_capacity</w:t>
            </w:r>
          </w:p>
        </w:tc>
        <w:tc>
          <w:tcPr>
            <w:tcW w:w="4389" w:type="dxa"/>
          </w:tcPr>
          <w:p w14:paraId="6FBBDE89" w14:textId="465DE41A" w:rsidR="005A4438" w:rsidRDefault="00A342E0" w:rsidP="00702DA3">
            <w:pPr>
              <w:rPr>
                <w:lang w:val="vi-VN"/>
              </w:rPr>
            </w:pPr>
            <w:r w:rsidRPr="00A342E0">
              <w:t>Dung lượng lưu trữ</w:t>
            </w:r>
          </w:p>
        </w:tc>
      </w:tr>
      <w:tr w:rsidR="005A4438" w14:paraId="1BD1D622" w14:textId="77777777" w:rsidTr="005A4438">
        <w:tc>
          <w:tcPr>
            <w:tcW w:w="4389" w:type="dxa"/>
          </w:tcPr>
          <w:p w14:paraId="7DDA71C2" w14:textId="3101B852" w:rsidR="005A4438" w:rsidRDefault="00A342E0" w:rsidP="00702DA3">
            <w:pPr>
              <w:rPr>
                <w:lang w:val="vi-VN"/>
              </w:rPr>
            </w:pPr>
            <w:r w:rsidRPr="00A342E0">
              <w:t>detail_hardware_interface</w:t>
            </w:r>
          </w:p>
        </w:tc>
        <w:tc>
          <w:tcPr>
            <w:tcW w:w="4389" w:type="dxa"/>
          </w:tcPr>
          <w:p w14:paraId="404B1783" w14:textId="6C2072E1" w:rsidR="005A4438" w:rsidRDefault="00C363F7" w:rsidP="00702DA3">
            <w:pPr>
              <w:rPr>
                <w:lang w:val="vi-VN"/>
              </w:rPr>
            </w:pPr>
            <w:r w:rsidRPr="00C363F7">
              <w:t>Giao diện phần cứng</w:t>
            </w:r>
          </w:p>
        </w:tc>
      </w:tr>
      <w:tr w:rsidR="005A4438" w14:paraId="28451AF0" w14:textId="77777777" w:rsidTr="005A4438">
        <w:tc>
          <w:tcPr>
            <w:tcW w:w="4389" w:type="dxa"/>
          </w:tcPr>
          <w:p w14:paraId="5C108C26" w14:textId="743A271F" w:rsidR="005A4438" w:rsidRDefault="00C363F7" w:rsidP="00702DA3">
            <w:pPr>
              <w:rPr>
                <w:lang w:val="vi-VN"/>
              </w:rPr>
            </w:pPr>
            <w:r w:rsidRPr="00C363F7">
              <w:t>detail_special_feature</w:t>
            </w:r>
          </w:p>
        </w:tc>
        <w:tc>
          <w:tcPr>
            <w:tcW w:w="4389" w:type="dxa"/>
          </w:tcPr>
          <w:p w14:paraId="01DD77AF" w14:textId="6E64A9E9" w:rsidR="005A4438" w:rsidRDefault="00C363F7" w:rsidP="00702DA3">
            <w:pPr>
              <w:rPr>
                <w:lang w:val="vi-VN"/>
              </w:rPr>
            </w:pPr>
            <w:r w:rsidRPr="00C363F7">
              <w:t>Tính năng đặc biệt</w:t>
            </w:r>
          </w:p>
        </w:tc>
      </w:tr>
      <w:tr w:rsidR="005A4438" w14:paraId="07CFD0BF" w14:textId="77777777" w:rsidTr="005A4438">
        <w:tc>
          <w:tcPr>
            <w:tcW w:w="4389" w:type="dxa"/>
          </w:tcPr>
          <w:p w14:paraId="7E274307" w14:textId="2ED8C161" w:rsidR="005A4438" w:rsidRDefault="00C363F7" w:rsidP="00702DA3">
            <w:pPr>
              <w:rPr>
                <w:lang w:val="vi-VN"/>
              </w:rPr>
            </w:pPr>
            <w:r w:rsidRPr="00C363F7">
              <w:t>detail_read_speed</w:t>
            </w:r>
          </w:p>
        </w:tc>
        <w:tc>
          <w:tcPr>
            <w:tcW w:w="4389" w:type="dxa"/>
          </w:tcPr>
          <w:p w14:paraId="43434C38" w14:textId="1667F80D" w:rsidR="005A4438" w:rsidRDefault="00537423" w:rsidP="00702DA3">
            <w:pPr>
              <w:rPr>
                <w:lang w:val="vi-VN"/>
              </w:rPr>
            </w:pPr>
            <w:r w:rsidRPr="00537423">
              <w:t>Tốc độ đọc dữ liệu</w:t>
            </w:r>
          </w:p>
        </w:tc>
      </w:tr>
      <w:tr w:rsidR="005A4438" w14:paraId="48DEBCF8" w14:textId="77777777" w:rsidTr="005A4438">
        <w:tc>
          <w:tcPr>
            <w:tcW w:w="4389" w:type="dxa"/>
          </w:tcPr>
          <w:p w14:paraId="4A87DF0A" w14:textId="2C531AA2" w:rsidR="005A4438" w:rsidRDefault="00537423" w:rsidP="00702DA3">
            <w:pPr>
              <w:rPr>
                <w:lang w:val="vi-VN"/>
              </w:rPr>
            </w:pPr>
            <w:r w:rsidRPr="00537423">
              <w:t>detail_write_speed</w:t>
            </w:r>
          </w:p>
        </w:tc>
        <w:tc>
          <w:tcPr>
            <w:tcW w:w="4389" w:type="dxa"/>
          </w:tcPr>
          <w:p w14:paraId="5984708D" w14:textId="7A6A2D2D" w:rsidR="005A4438" w:rsidRDefault="00537423" w:rsidP="00702DA3">
            <w:pPr>
              <w:rPr>
                <w:lang w:val="vi-VN"/>
              </w:rPr>
            </w:pPr>
            <w:r w:rsidRPr="00537423">
              <w:t>Tốc độ ghi dữ liệu</w:t>
            </w:r>
          </w:p>
        </w:tc>
      </w:tr>
      <w:tr w:rsidR="005A4438" w14:paraId="0A99F361" w14:textId="77777777" w:rsidTr="005A4438">
        <w:tc>
          <w:tcPr>
            <w:tcW w:w="4389" w:type="dxa"/>
          </w:tcPr>
          <w:p w14:paraId="24045794" w14:textId="0823AECD" w:rsidR="005A4438" w:rsidRDefault="00537423" w:rsidP="00702DA3">
            <w:pPr>
              <w:rPr>
                <w:lang w:val="vi-VN"/>
              </w:rPr>
            </w:pPr>
            <w:r w:rsidRPr="00537423">
              <w:t>detail_item_dimensions</w:t>
            </w:r>
          </w:p>
        </w:tc>
        <w:tc>
          <w:tcPr>
            <w:tcW w:w="4389" w:type="dxa"/>
          </w:tcPr>
          <w:p w14:paraId="55A0884E" w14:textId="3AF1B891" w:rsidR="005A4438" w:rsidRDefault="00537423" w:rsidP="00702DA3">
            <w:pPr>
              <w:rPr>
                <w:lang w:val="vi-VN"/>
              </w:rPr>
            </w:pPr>
            <w:r w:rsidRPr="00537423">
              <w:t>Kích thước sản phẩm</w:t>
            </w:r>
          </w:p>
        </w:tc>
      </w:tr>
      <w:tr w:rsidR="005A4438" w14:paraId="3C3E21B9" w14:textId="77777777" w:rsidTr="005A4438">
        <w:tc>
          <w:tcPr>
            <w:tcW w:w="4389" w:type="dxa"/>
          </w:tcPr>
          <w:p w14:paraId="4F1A77F3" w14:textId="5B3833C8" w:rsidR="005A4438" w:rsidRDefault="00835991" w:rsidP="00702DA3">
            <w:pPr>
              <w:rPr>
                <w:lang w:val="vi-VN"/>
              </w:rPr>
            </w:pPr>
            <w:r w:rsidRPr="00835991">
              <w:t>detail_weight</w:t>
            </w:r>
          </w:p>
        </w:tc>
        <w:tc>
          <w:tcPr>
            <w:tcW w:w="4389" w:type="dxa"/>
          </w:tcPr>
          <w:p w14:paraId="45788975" w14:textId="072098BC" w:rsidR="005A4438" w:rsidRDefault="00835991" w:rsidP="00702DA3">
            <w:pPr>
              <w:rPr>
                <w:lang w:val="vi-VN"/>
              </w:rPr>
            </w:pPr>
            <w:r w:rsidRPr="00835991">
              <w:t>Trọng lượng sản phẩm</w:t>
            </w:r>
          </w:p>
        </w:tc>
      </w:tr>
      <w:tr w:rsidR="005A4438" w14:paraId="284D411D" w14:textId="77777777" w:rsidTr="005A4438">
        <w:tc>
          <w:tcPr>
            <w:tcW w:w="4389" w:type="dxa"/>
          </w:tcPr>
          <w:p w14:paraId="36A09657" w14:textId="4B4FA637" w:rsidR="005A4438" w:rsidRDefault="00835991" w:rsidP="00702DA3">
            <w:pPr>
              <w:rPr>
                <w:lang w:val="vi-VN"/>
              </w:rPr>
            </w:pPr>
            <w:r w:rsidRPr="00835991">
              <w:t>detail_operating_system</w:t>
            </w:r>
          </w:p>
        </w:tc>
        <w:tc>
          <w:tcPr>
            <w:tcW w:w="4389" w:type="dxa"/>
          </w:tcPr>
          <w:p w14:paraId="49B4632B" w14:textId="440803BD" w:rsidR="005A4438" w:rsidRDefault="00835991" w:rsidP="00702DA3">
            <w:pPr>
              <w:rPr>
                <w:lang w:val="vi-VN"/>
              </w:rPr>
            </w:pPr>
            <w:r w:rsidRPr="00835991">
              <w:t>Hệ điều hành tương thích</w:t>
            </w:r>
          </w:p>
        </w:tc>
      </w:tr>
      <w:tr w:rsidR="005A4438" w14:paraId="0F801442" w14:textId="77777777" w:rsidTr="005A4438">
        <w:tc>
          <w:tcPr>
            <w:tcW w:w="4389" w:type="dxa"/>
          </w:tcPr>
          <w:p w14:paraId="36C7BCDE" w14:textId="0C4C90CC" w:rsidR="005A4438" w:rsidRDefault="00835991" w:rsidP="00702DA3">
            <w:pPr>
              <w:rPr>
                <w:lang w:val="vi-VN"/>
              </w:rPr>
            </w:pPr>
            <w:r w:rsidRPr="00835991">
              <w:t>detail_specific_uses_for_product</w:t>
            </w:r>
          </w:p>
        </w:tc>
        <w:tc>
          <w:tcPr>
            <w:tcW w:w="4389" w:type="dxa"/>
          </w:tcPr>
          <w:p w14:paraId="27A5677E" w14:textId="44051CF1" w:rsidR="005A4438" w:rsidRDefault="00835991" w:rsidP="00702DA3">
            <w:pPr>
              <w:rPr>
                <w:lang w:val="vi-VN"/>
              </w:rPr>
            </w:pPr>
            <w:r w:rsidRPr="00835991">
              <w:t>Mục đích sử dụng cụ thể</w:t>
            </w:r>
          </w:p>
        </w:tc>
      </w:tr>
      <w:tr w:rsidR="005A4438" w14:paraId="4936E2FD" w14:textId="77777777" w:rsidTr="005A4438">
        <w:tc>
          <w:tcPr>
            <w:tcW w:w="4389" w:type="dxa"/>
          </w:tcPr>
          <w:p w14:paraId="3F95E664" w14:textId="52826244" w:rsidR="005A4438" w:rsidRDefault="00285842" w:rsidP="00702DA3">
            <w:pPr>
              <w:rPr>
                <w:lang w:val="vi-VN"/>
              </w:rPr>
            </w:pPr>
            <w:r w:rsidRPr="00285842">
              <w:t>detail_color</w:t>
            </w:r>
          </w:p>
        </w:tc>
        <w:tc>
          <w:tcPr>
            <w:tcW w:w="4389" w:type="dxa"/>
          </w:tcPr>
          <w:p w14:paraId="74B46FEE" w14:textId="3A5D6989" w:rsidR="005A4438" w:rsidRDefault="00285842" w:rsidP="00702DA3">
            <w:pPr>
              <w:rPr>
                <w:lang w:val="vi-VN"/>
              </w:rPr>
            </w:pPr>
            <w:r w:rsidRPr="00285842">
              <w:t>Màu sắc của sản phẩm</w:t>
            </w:r>
          </w:p>
        </w:tc>
      </w:tr>
      <w:tr w:rsidR="005A4438" w14:paraId="1DB1E1A1" w14:textId="77777777" w:rsidTr="005A4438">
        <w:tc>
          <w:tcPr>
            <w:tcW w:w="4389" w:type="dxa"/>
          </w:tcPr>
          <w:p w14:paraId="59AEE28B" w14:textId="0CB54687" w:rsidR="005A4438" w:rsidRDefault="00285842" w:rsidP="00702DA3">
            <w:pPr>
              <w:rPr>
                <w:lang w:val="vi-VN"/>
              </w:rPr>
            </w:pPr>
            <w:r w:rsidRPr="00285842">
              <w:t>detail_model_name</w:t>
            </w:r>
          </w:p>
        </w:tc>
        <w:tc>
          <w:tcPr>
            <w:tcW w:w="4389" w:type="dxa"/>
          </w:tcPr>
          <w:p w14:paraId="2535D826" w14:textId="5C462A23" w:rsidR="005A4438" w:rsidRDefault="00285842" w:rsidP="00702DA3">
            <w:pPr>
              <w:rPr>
                <w:lang w:val="vi-VN"/>
              </w:rPr>
            </w:pPr>
            <w:r w:rsidRPr="00285842">
              <w:t>Tên model của sản phẩm</w:t>
            </w:r>
          </w:p>
        </w:tc>
      </w:tr>
      <w:tr w:rsidR="005A4438" w14:paraId="6128F9C4" w14:textId="77777777" w:rsidTr="005A4438">
        <w:tc>
          <w:tcPr>
            <w:tcW w:w="4389" w:type="dxa"/>
          </w:tcPr>
          <w:p w14:paraId="4C299D54" w14:textId="57F6A9BB" w:rsidR="005A4438" w:rsidRDefault="00285842" w:rsidP="00702DA3">
            <w:pPr>
              <w:rPr>
                <w:lang w:val="vi-VN"/>
              </w:rPr>
            </w:pPr>
            <w:r w:rsidRPr="00285842">
              <w:t>detail_material</w:t>
            </w:r>
          </w:p>
        </w:tc>
        <w:tc>
          <w:tcPr>
            <w:tcW w:w="4389" w:type="dxa"/>
          </w:tcPr>
          <w:p w14:paraId="73857010" w14:textId="0F6B02E8" w:rsidR="005A4438" w:rsidRDefault="0039212F" w:rsidP="00702DA3">
            <w:pPr>
              <w:rPr>
                <w:lang w:val="vi-VN"/>
              </w:rPr>
            </w:pPr>
            <w:r w:rsidRPr="0039212F">
              <w:t>Vật liệu của sản phẩm</w:t>
            </w:r>
          </w:p>
        </w:tc>
      </w:tr>
      <w:tr w:rsidR="005A4438" w14:paraId="2BA4812B" w14:textId="77777777" w:rsidTr="005A4438">
        <w:tc>
          <w:tcPr>
            <w:tcW w:w="4389" w:type="dxa"/>
          </w:tcPr>
          <w:p w14:paraId="7C02BA07" w14:textId="64C9A7B6" w:rsidR="005A4438" w:rsidRDefault="0039212F" w:rsidP="00702DA3">
            <w:pPr>
              <w:rPr>
                <w:lang w:val="vi-VN"/>
              </w:rPr>
            </w:pPr>
            <w:r w:rsidRPr="0039212F">
              <w:t>detail_included_components</w:t>
            </w:r>
          </w:p>
        </w:tc>
        <w:tc>
          <w:tcPr>
            <w:tcW w:w="4389" w:type="dxa"/>
          </w:tcPr>
          <w:p w14:paraId="0FA798FB" w14:textId="0A40F28F" w:rsidR="005A4438" w:rsidRDefault="0039212F" w:rsidP="00702DA3">
            <w:pPr>
              <w:rPr>
                <w:lang w:val="vi-VN"/>
              </w:rPr>
            </w:pPr>
            <w:r w:rsidRPr="0039212F">
              <w:t>Các thành phần đi kèm</w:t>
            </w:r>
          </w:p>
        </w:tc>
      </w:tr>
      <w:tr w:rsidR="005A4438" w14:paraId="00A39AA1" w14:textId="77777777" w:rsidTr="005A4438">
        <w:tc>
          <w:tcPr>
            <w:tcW w:w="4389" w:type="dxa"/>
          </w:tcPr>
          <w:p w14:paraId="60FC19FF" w14:textId="753C63C0" w:rsidR="005A4438" w:rsidRDefault="0039212F" w:rsidP="00702DA3">
            <w:pPr>
              <w:rPr>
                <w:lang w:val="vi-VN"/>
              </w:rPr>
            </w:pPr>
            <w:r w:rsidRPr="0039212F">
              <w:t>detail_compatible_devices</w:t>
            </w:r>
          </w:p>
        </w:tc>
        <w:tc>
          <w:tcPr>
            <w:tcW w:w="4389" w:type="dxa"/>
          </w:tcPr>
          <w:p w14:paraId="427E4180" w14:textId="782DEE41" w:rsidR="005A4438" w:rsidRDefault="006C1402" w:rsidP="00702DA3">
            <w:pPr>
              <w:rPr>
                <w:lang w:val="vi-VN"/>
              </w:rPr>
            </w:pPr>
            <w:r w:rsidRPr="006C1402">
              <w:t>Các thiết bị tương thích</w:t>
            </w:r>
          </w:p>
        </w:tc>
      </w:tr>
      <w:tr w:rsidR="005A4438" w14:paraId="359FACCE" w14:textId="77777777" w:rsidTr="005A4438">
        <w:tc>
          <w:tcPr>
            <w:tcW w:w="4389" w:type="dxa"/>
          </w:tcPr>
          <w:p w14:paraId="1F6FBEC6" w14:textId="3CAFF445" w:rsidR="005A4438" w:rsidRDefault="0039212F" w:rsidP="00702DA3">
            <w:pPr>
              <w:rPr>
                <w:lang w:val="vi-VN"/>
              </w:rPr>
            </w:pPr>
            <w:r w:rsidRPr="0039212F">
              <w:t>detail_data_transfer_rate</w:t>
            </w:r>
          </w:p>
        </w:tc>
        <w:tc>
          <w:tcPr>
            <w:tcW w:w="4389" w:type="dxa"/>
          </w:tcPr>
          <w:p w14:paraId="1CF672D2" w14:textId="080DC726" w:rsidR="005A4438" w:rsidRDefault="006C1402" w:rsidP="00702DA3">
            <w:pPr>
              <w:rPr>
                <w:lang w:val="vi-VN"/>
              </w:rPr>
            </w:pPr>
            <w:r w:rsidRPr="006C1402">
              <w:t>Tốc độ truyền dữ liệu</w:t>
            </w:r>
          </w:p>
        </w:tc>
      </w:tr>
      <w:tr w:rsidR="006C1402" w14:paraId="370BB445" w14:textId="77777777" w:rsidTr="005A4438">
        <w:tc>
          <w:tcPr>
            <w:tcW w:w="4389" w:type="dxa"/>
          </w:tcPr>
          <w:p w14:paraId="76CF4D46" w14:textId="127ACE82" w:rsidR="006C1402" w:rsidRPr="0039212F" w:rsidRDefault="00EF0B40" w:rsidP="00702DA3">
            <w:r w:rsidRPr="00EF0B40">
              <w:t>detail_power_source</w:t>
            </w:r>
          </w:p>
        </w:tc>
        <w:tc>
          <w:tcPr>
            <w:tcW w:w="4389" w:type="dxa"/>
          </w:tcPr>
          <w:p w14:paraId="09D477FC" w14:textId="239CF58A" w:rsidR="006C1402" w:rsidRPr="006C1402" w:rsidRDefault="00EF0B40" w:rsidP="00702DA3">
            <w:r w:rsidRPr="00EF0B40">
              <w:t>Nguồn năng lượng</w:t>
            </w:r>
          </w:p>
        </w:tc>
      </w:tr>
    </w:tbl>
    <w:p w14:paraId="5A147428" w14:textId="77777777" w:rsidR="005A4438" w:rsidRDefault="005A4438" w:rsidP="00702DA3">
      <w:pPr>
        <w:rPr>
          <w:b/>
          <w:lang w:val="vi-VN"/>
        </w:rPr>
      </w:pPr>
    </w:p>
    <w:p w14:paraId="758E6FE0" w14:textId="18B5A9FF" w:rsidR="00391B74" w:rsidRDefault="00391B74" w:rsidP="00702DA3">
      <w:pPr>
        <w:rPr>
          <w:b/>
          <w:bCs/>
          <w:lang w:val="vi-VN"/>
        </w:rPr>
      </w:pPr>
      <w:r>
        <w:rPr>
          <w:b/>
          <w:bCs/>
          <w:lang w:val="vi-VN"/>
        </w:rPr>
        <w:t>Đánh giá sơ bộ:</w:t>
      </w:r>
    </w:p>
    <w:p w14:paraId="7D4A0C34" w14:textId="77777777" w:rsidR="00365638" w:rsidRDefault="00365638" w:rsidP="00702DA3">
      <w:pPr>
        <w:keepNext/>
      </w:pPr>
      <w:r w:rsidRPr="00365638">
        <w:rPr>
          <w:noProof/>
          <w:lang w:val="vi-VN"/>
        </w:rPr>
        <w:lastRenderedPageBreak/>
        <w:drawing>
          <wp:inline distT="0" distB="0" distL="0" distR="0" wp14:anchorId="43D7DA0A" wp14:editId="06E1E3F5">
            <wp:extent cx="5580380" cy="1395095"/>
            <wp:effectExtent l="0" t="0" r="1270" b="0"/>
            <wp:docPr id="15328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675" name=""/>
                    <pic:cNvPicPr/>
                  </pic:nvPicPr>
                  <pic:blipFill>
                    <a:blip r:embed="rId16"/>
                    <a:stretch>
                      <a:fillRect/>
                    </a:stretch>
                  </pic:blipFill>
                  <pic:spPr>
                    <a:xfrm>
                      <a:off x="0" y="0"/>
                      <a:ext cx="5580380" cy="1395095"/>
                    </a:xfrm>
                    <a:prstGeom prst="rect">
                      <a:avLst/>
                    </a:prstGeom>
                  </pic:spPr>
                </pic:pic>
              </a:graphicData>
            </a:graphic>
          </wp:inline>
        </w:drawing>
      </w:r>
    </w:p>
    <w:p w14:paraId="296A7DE9" w14:textId="6F697AD0" w:rsidR="00391B74" w:rsidRDefault="00365638" w:rsidP="00702DA3">
      <w:pPr>
        <w:pStyle w:val="Caption"/>
        <w:spacing w:line="360" w:lineRule="auto"/>
        <w:rPr>
          <w:lang w:val="vi-VN"/>
        </w:rPr>
      </w:pPr>
      <w:bookmarkStart w:id="12" w:name="_Toc185502287"/>
      <w:r>
        <w:t xml:space="preserve">Figure </w:t>
      </w:r>
      <w:r>
        <w:fldChar w:fldCharType="begin"/>
      </w:r>
      <w:r>
        <w:instrText xml:space="preserve"> SEQ Figure \* ARABIC </w:instrText>
      </w:r>
      <w:r>
        <w:fldChar w:fldCharType="separate"/>
      </w:r>
      <w:r w:rsidR="00C55D93">
        <w:rPr>
          <w:noProof/>
        </w:rPr>
        <w:t>3</w:t>
      </w:r>
      <w:r>
        <w:fldChar w:fldCharType="end"/>
      </w:r>
      <w:r>
        <w:rPr>
          <w:lang w:val="vi-VN"/>
        </w:rPr>
        <w:t>. Hiển thị dưới dạng Dataframe</w:t>
      </w:r>
      <w:bookmarkEnd w:id="12"/>
    </w:p>
    <w:p w14:paraId="1286C6A3" w14:textId="77777777" w:rsidR="00133C2C" w:rsidRDefault="00133C2C" w:rsidP="00702DA3">
      <w:pPr>
        <w:keepNext/>
      </w:pPr>
      <w:r w:rsidRPr="00133C2C">
        <w:rPr>
          <w:noProof/>
          <w:lang w:val="vi-VN"/>
        </w:rPr>
        <w:drawing>
          <wp:inline distT="0" distB="0" distL="0" distR="0" wp14:anchorId="5D002F10" wp14:editId="6C15C1F9">
            <wp:extent cx="5580380" cy="2975610"/>
            <wp:effectExtent l="0" t="0" r="1270" b="0"/>
            <wp:docPr id="9215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699" name=""/>
                    <pic:cNvPicPr/>
                  </pic:nvPicPr>
                  <pic:blipFill>
                    <a:blip r:embed="rId17"/>
                    <a:stretch>
                      <a:fillRect/>
                    </a:stretch>
                  </pic:blipFill>
                  <pic:spPr>
                    <a:xfrm>
                      <a:off x="0" y="0"/>
                      <a:ext cx="5580380" cy="2975610"/>
                    </a:xfrm>
                    <a:prstGeom prst="rect">
                      <a:avLst/>
                    </a:prstGeom>
                  </pic:spPr>
                </pic:pic>
              </a:graphicData>
            </a:graphic>
          </wp:inline>
        </w:drawing>
      </w:r>
    </w:p>
    <w:p w14:paraId="4490025F" w14:textId="5171B4A2" w:rsidR="006218D9" w:rsidRPr="00133C2C" w:rsidRDefault="00133C2C" w:rsidP="00702DA3">
      <w:pPr>
        <w:pStyle w:val="Caption"/>
        <w:spacing w:line="360" w:lineRule="auto"/>
        <w:rPr>
          <w:lang w:val="vi-VN"/>
        </w:rPr>
      </w:pPr>
      <w:bookmarkStart w:id="13" w:name="_Toc185502288"/>
      <w:r>
        <w:t xml:space="preserve">Figure </w:t>
      </w:r>
      <w:r>
        <w:fldChar w:fldCharType="begin"/>
      </w:r>
      <w:r>
        <w:instrText xml:space="preserve"> SEQ Figure \* ARABIC </w:instrText>
      </w:r>
      <w:r>
        <w:fldChar w:fldCharType="separate"/>
      </w:r>
      <w:r w:rsidR="00C55D93">
        <w:rPr>
          <w:noProof/>
        </w:rPr>
        <w:t>4</w:t>
      </w:r>
      <w:r>
        <w:fldChar w:fldCharType="end"/>
      </w:r>
      <w:r>
        <w:rPr>
          <w:lang w:val="vi-VN"/>
        </w:rPr>
        <w:t>. Biểu đồ phần trăm dữ liệu bị thiếu mỗi cột</w:t>
      </w:r>
      <w:bookmarkEnd w:id="13"/>
    </w:p>
    <w:p w14:paraId="636CA347" w14:textId="42E1262D" w:rsidR="00365638" w:rsidRDefault="00133C2C" w:rsidP="00702DA3">
      <w:pPr>
        <w:pStyle w:val="ListParagraph"/>
        <w:numPr>
          <w:ilvl w:val="0"/>
          <w:numId w:val="9"/>
        </w:numPr>
        <w:ind w:left="993"/>
        <w:rPr>
          <w:lang w:val="vi-VN"/>
        </w:rPr>
      </w:pPr>
      <w:r>
        <w:rPr>
          <w:lang w:val="vi-VN"/>
        </w:rPr>
        <w:t xml:space="preserve">Biểu đồ trên cho ta thấy </w:t>
      </w:r>
      <w:r w:rsidR="00272F56">
        <w:rPr>
          <w:lang w:val="vi-VN"/>
        </w:rPr>
        <w:t xml:space="preserve">lượng lớn dữ liệu bị </w:t>
      </w:r>
      <w:r w:rsidR="00B87A49">
        <w:rPr>
          <w:lang w:val="vi-VN"/>
        </w:rPr>
        <w:t xml:space="preserve">thiếu, nhiều cột gần như không có dữ liệu. </w:t>
      </w:r>
    </w:p>
    <w:p w14:paraId="719F59B3" w14:textId="5E8C2B42" w:rsidR="00B87A49" w:rsidRDefault="00B87A49" w:rsidP="00702DA3">
      <w:pPr>
        <w:pStyle w:val="ListParagraph"/>
        <w:numPr>
          <w:ilvl w:val="0"/>
          <w:numId w:val="9"/>
        </w:numPr>
        <w:ind w:left="993"/>
        <w:rPr>
          <w:lang w:val="vi-VN"/>
        </w:rPr>
      </w:pPr>
      <w:r>
        <w:rPr>
          <w:lang w:val="vi-VN"/>
        </w:rPr>
        <w:t xml:space="preserve">Cột title </w:t>
      </w:r>
      <w:r w:rsidR="00A72EB0">
        <w:rPr>
          <w:lang w:val="vi-VN"/>
        </w:rPr>
        <w:t xml:space="preserve">qua đánh giá sơ bộ có thể chứa dữ liệu liên quan đến thông số của sản phẩm, có thể khai thác trong quá trình làm sạch dữ liệu </w:t>
      </w:r>
      <w:r w:rsidR="00B66AB0">
        <w:rPr>
          <w:lang w:val="vi-VN"/>
        </w:rPr>
        <w:t xml:space="preserve">để có thể </w:t>
      </w:r>
      <w:r w:rsidR="00C96F13">
        <w:rPr>
          <w:lang w:val="vi-VN"/>
        </w:rPr>
        <w:t>dữ lại một só cột.</w:t>
      </w:r>
    </w:p>
    <w:p w14:paraId="1F3E101E" w14:textId="02CA2EC1" w:rsidR="00C96F13" w:rsidRPr="00D4131A" w:rsidRDefault="00C96F13" w:rsidP="00702DA3">
      <w:pPr>
        <w:pStyle w:val="ListParagraph"/>
        <w:numPr>
          <w:ilvl w:val="0"/>
          <w:numId w:val="9"/>
        </w:numPr>
        <w:ind w:left="993"/>
        <w:rPr>
          <w:lang w:val="vi-VN"/>
        </w:rPr>
      </w:pPr>
      <w:r>
        <w:rPr>
          <w:lang w:val="vi-VN"/>
        </w:rPr>
        <w:t xml:space="preserve">Do </w:t>
      </w:r>
      <w:r w:rsidR="003F6A0F">
        <w:rPr>
          <w:lang w:val="vi-VN"/>
        </w:rPr>
        <w:t>dữ liệu bị thiếu quá nhiều nên chỉ có thể tập trung xử lý trước vấn đề bị thiểu do không có có dữ liệu đủ để khai thác.</w:t>
      </w:r>
    </w:p>
    <w:p w14:paraId="3F1ADA1A" w14:textId="77777777" w:rsidR="00D257EB" w:rsidRPr="00D257EB" w:rsidRDefault="004647F2" w:rsidP="00702DA3">
      <w:pPr>
        <w:pStyle w:val="Heading2"/>
        <w:rPr>
          <w:lang w:val="vi-VN"/>
        </w:rPr>
      </w:pPr>
      <w:bookmarkStart w:id="14" w:name="_Toc185471214"/>
      <w:r w:rsidRPr="00E44117">
        <w:rPr>
          <w:lang w:val="vi-VN"/>
        </w:rPr>
        <w:t>Mô tả bài toán</w:t>
      </w:r>
      <w:bookmarkEnd w:id="14"/>
    </w:p>
    <w:p w14:paraId="12F157BF" w14:textId="266217CE" w:rsidR="00640EE4" w:rsidRPr="003319E3" w:rsidRDefault="00B566FC" w:rsidP="00702DA3">
      <w:pPr>
        <w:pStyle w:val="ListParagraph"/>
        <w:numPr>
          <w:ilvl w:val="0"/>
          <w:numId w:val="6"/>
        </w:numPr>
        <w:rPr>
          <w:lang w:val="vi-VN"/>
        </w:rPr>
      </w:pPr>
      <w:r w:rsidRPr="00E44117">
        <w:rPr>
          <w:lang w:val="vi-VN"/>
        </w:rPr>
        <w:t xml:space="preserve">Trong báo cáo này, nhóm thực hiện phương pháp phân cụm bằng </w:t>
      </w:r>
      <w:r w:rsidRPr="009C442A">
        <w:rPr>
          <w:bCs/>
          <w:lang w:val="vi-VN"/>
        </w:rPr>
        <w:t xml:space="preserve">thuật toán </w:t>
      </w:r>
      <w:r w:rsidRPr="009C442A">
        <w:rPr>
          <w:bCs/>
          <w:lang w:val="vi-VN"/>
        </w:rPr>
        <w:lastRenderedPageBreak/>
        <w:t xml:space="preserve">KMeans và </w:t>
      </w:r>
      <w:r w:rsidR="009C442A">
        <w:rPr>
          <w:bCs/>
          <w:lang w:val="en-US"/>
        </w:rPr>
        <w:t>DBScan</w:t>
      </w:r>
      <w:r w:rsidRPr="009C442A">
        <w:rPr>
          <w:lang w:val="vi-VN"/>
        </w:rPr>
        <w:t xml:space="preserve"> </w:t>
      </w:r>
      <w:r w:rsidRPr="00E44117">
        <w:rPr>
          <w:lang w:val="vi-VN"/>
        </w:rPr>
        <w:t xml:space="preserve">dựa trên sự tương đồng của dữ liệu và tìm ra tập luật để dự đoán. Từ đó </w:t>
      </w:r>
      <w:r w:rsidR="0094645E">
        <w:rPr>
          <w:lang w:val="en-US"/>
        </w:rPr>
        <w:t>giúp rõ hơn</w:t>
      </w:r>
      <w:r w:rsidR="00906F49">
        <w:rPr>
          <w:lang w:val="en-US"/>
        </w:rPr>
        <w:t xml:space="preserve"> các sản phầm bộ nhớ được phân phối và bán trên sàn thương mại điện tử Amazon</w:t>
      </w:r>
      <w:r w:rsidRPr="00E44117">
        <w:rPr>
          <w:lang w:val="vi-VN"/>
        </w:rPr>
        <w:t>.</w:t>
      </w:r>
      <w:r w:rsidR="00700321" w:rsidRPr="003319E3">
        <w:rPr>
          <w:lang w:val="vi-VN"/>
        </w:rPr>
        <w:br w:type="page"/>
      </w:r>
    </w:p>
    <w:p w14:paraId="439121BD" w14:textId="1AD063E6" w:rsidR="00675668" w:rsidRPr="00675668" w:rsidRDefault="00BC78E9" w:rsidP="00702DA3">
      <w:pPr>
        <w:pStyle w:val="Heading1"/>
        <w:rPr>
          <w:lang w:val="vi-VN"/>
        </w:rPr>
      </w:pPr>
      <w:bookmarkStart w:id="15" w:name="_Toc185471215"/>
      <w:r>
        <w:rPr>
          <w:lang w:val="en-US"/>
        </w:rPr>
        <w:lastRenderedPageBreak/>
        <w:t>LẤY DỮ LIỆU TỪ AMAZON</w:t>
      </w:r>
      <w:bookmarkEnd w:id="15"/>
    </w:p>
    <w:p w14:paraId="4BDC85B5" w14:textId="17356D67" w:rsidR="006D0B98" w:rsidRDefault="00ED21AF" w:rsidP="00702DA3">
      <w:pPr>
        <w:pStyle w:val="Heading2"/>
        <w:rPr>
          <w:lang w:val="en-US"/>
        </w:rPr>
      </w:pPr>
      <w:bookmarkStart w:id="16" w:name="_Toc185471216"/>
      <w:r>
        <w:rPr>
          <w:lang w:val="en-US"/>
        </w:rPr>
        <w:t>Apache</w:t>
      </w:r>
      <w:r>
        <w:rPr>
          <w:lang w:val="vi-VN"/>
        </w:rPr>
        <w:t xml:space="preserve"> Airflo</w:t>
      </w:r>
      <w:r w:rsidR="006D0B98">
        <w:rPr>
          <w:lang w:val="en-US"/>
        </w:rPr>
        <w:t>w</w:t>
      </w:r>
      <w:bookmarkEnd w:id="16"/>
    </w:p>
    <w:p w14:paraId="6652FE02" w14:textId="77777777" w:rsidR="006D0B98" w:rsidRDefault="006D0B98" w:rsidP="00702DA3">
      <w:pPr>
        <w:pStyle w:val="Heading3"/>
        <w:rPr>
          <w:lang w:val="vi-VN"/>
        </w:rPr>
      </w:pPr>
      <w:bookmarkStart w:id="17" w:name="_Toc185471217"/>
      <w:r>
        <w:rPr>
          <w:lang w:val="en-US"/>
        </w:rPr>
        <w:t>Giới thiệu</w:t>
      </w:r>
      <w:bookmarkEnd w:id="17"/>
      <w:r>
        <w:rPr>
          <w:lang w:val="en-US"/>
        </w:rPr>
        <w:t xml:space="preserve"> </w:t>
      </w:r>
    </w:p>
    <w:p w14:paraId="18E781B3" w14:textId="77777777" w:rsidR="006D0B98" w:rsidRPr="00593E23" w:rsidRDefault="006D0B98" w:rsidP="00702DA3">
      <w:pPr>
        <w:pStyle w:val="ListParagraph"/>
        <w:numPr>
          <w:ilvl w:val="0"/>
          <w:numId w:val="5"/>
        </w:numPr>
        <w:rPr>
          <w:lang w:val="vi-VN"/>
        </w:rPr>
      </w:pPr>
      <w:bookmarkStart w:id="18" w:name="OLE_LINK1"/>
      <w:r w:rsidRPr="00C77F1E">
        <w:t xml:space="preserve">Apache Airflow là một nền tảng mã nguồn mở dùng để phát triển, lên lịch và giám sát các luồng công việc theo lô (batch-oriented workflows). </w:t>
      </w:r>
      <w:bookmarkEnd w:id="18"/>
      <w:r w:rsidRPr="00C77F1E">
        <w:t>Khung mở rộng bằng Python của Airflow cho phép bạn xây dựng các luồng công việc kết nối với hầu như bất kỳ công nghệ nào. Giao diện web hỗ trợ quản lý trạng thái của các luồng công việc. Airflow có thể triển khai theo nhiều cách, từ một tiến trình duy nhất trên máy tính cá nhân của bạn đến một cấu hình phân tán để hỗ trợ ngay cả các luồng công việc lớn nhất.</w:t>
      </w:r>
    </w:p>
    <w:p w14:paraId="046763E2" w14:textId="77777777" w:rsidR="006D0B98" w:rsidRDefault="006D0B98" w:rsidP="00702DA3">
      <w:pPr>
        <w:pStyle w:val="Heading3"/>
        <w:rPr>
          <w:lang w:val="en-US"/>
        </w:rPr>
      </w:pPr>
      <w:bookmarkStart w:id="19" w:name="_Toc185471218"/>
      <w:r>
        <w:rPr>
          <w:lang w:val="en-US"/>
        </w:rPr>
        <w:t>Kiến trúc</w:t>
      </w:r>
      <w:bookmarkEnd w:id="19"/>
    </w:p>
    <w:p w14:paraId="0916FB9E" w14:textId="763A1D94" w:rsidR="006D0B98" w:rsidRPr="006D7012" w:rsidRDefault="006D0B98" w:rsidP="00702DA3">
      <w:pPr>
        <w:pStyle w:val="ListParagraph"/>
        <w:numPr>
          <w:ilvl w:val="0"/>
          <w:numId w:val="5"/>
        </w:numPr>
        <w:rPr>
          <w:lang w:val="vi-VN"/>
        </w:rPr>
      </w:pPr>
      <w:r w:rsidRPr="00593E23">
        <w:rPr>
          <w:lang w:val="vi-VN"/>
        </w:rPr>
        <w:t>Kiến trúc của Airflow bao gồm nhiều thành phần. Các phần sau đây mô tả chức năng của từng thành phần và liệu chúng có cần thiết cho việc cài đặt Airflow ở mức tối thiểu hay thành phần tùy chọn để đạt được khả năng mở rộng, hiệu suất và khả năng mở rộng Airflow tốt hơn</w:t>
      </w:r>
    </w:p>
    <w:p w14:paraId="51BF8622" w14:textId="77777777" w:rsidR="006D0B98" w:rsidRPr="005F2AEA" w:rsidRDefault="006D0B98" w:rsidP="00702DA3">
      <w:pPr>
        <w:pStyle w:val="ListParagraph"/>
        <w:numPr>
          <w:ilvl w:val="0"/>
          <w:numId w:val="5"/>
        </w:numPr>
        <w:rPr>
          <w:b/>
          <w:bCs/>
          <w:lang w:val="en-GB"/>
        </w:rPr>
      </w:pPr>
      <w:r w:rsidRPr="006F0D42">
        <w:rPr>
          <w:b/>
          <w:bCs/>
          <w:lang w:val="en-GB"/>
        </w:rPr>
        <w:t>Các thành phần cần thiết trong Airflow</w:t>
      </w:r>
      <w:r>
        <w:rPr>
          <w:b/>
          <w:bCs/>
          <w:lang w:val="en-GB"/>
        </w:rPr>
        <w:t xml:space="preserve">: </w:t>
      </w:r>
      <w:r w:rsidRPr="005F2AEA">
        <w:rPr>
          <w:lang w:val="en-GB"/>
        </w:rPr>
        <w:t>Một cài đặt tối thiểu của Airflow cần bao gồm các thành phần sau:</w:t>
      </w:r>
    </w:p>
    <w:p w14:paraId="3B89A6DC" w14:textId="2CC26248" w:rsidR="006D0B98" w:rsidRPr="009C0898" w:rsidRDefault="006D0B98" w:rsidP="00702DA3">
      <w:pPr>
        <w:pStyle w:val="Heading4"/>
        <w:rPr>
          <w:b/>
          <w:bCs/>
          <w:lang w:val="en-GB"/>
        </w:rPr>
      </w:pPr>
      <w:r w:rsidRPr="009C0898">
        <w:rPr>
          <w:b/>
          <w:bCs/>
          <w:lang w:val="en-GB"/>
        </w:rPr>
        <w:t xml:space="preserve"> Scheduler</w:t>
      </w:r>
    </w:p>
    <w:p w14:paraId="2AD31DF7" w14:textId="77777777" w:rsidR="006D0B98" w:rsidRPr="009C0898" w:rsidRDefault="006D0B98" w:rsidP="00702DA3">
      <w:pPr>
        <w:ind w:left="360"/>
        <w:rPr>
          <w:lang w:val="en-GB"/>
        </w:rPr>
      </w:pPr>
      <w:r w:rsidRPr="009C0898">
        <w:rPr>
          <w:b/>
          <w:bCs/>
          <w:lang w:val="en-GB"/>
        </w:rPr>
        <w:t>Nhiệm vụ</w:t>
      </w:r>
      <w:r w:rsidRPr="009C0898">
        <w:rPr>
          <w:lang w:val="en-GB"/>
        </w:rPr>
        <w:t>:</w:t>
      </w:r>
    </w:p>
    <w:p w14:paraId="0031509F" w14:textId="77777777" w:rsidR="006D0B98" w:rsidRPr="009C0898" w:rsidRDefault="006D0B98" w:rsidP="00702DA3">
      <w:pPr>
        <w:ind w:left="1080"/>
        <w:rPr>
          <w:lang w:val="en-GB"/>
        </w:rPr>
      </w:pPr>
      <w:r w:rsidRPr="009C0898">
        <w:rPr>
          <w:lang w:val="en-GB"/>
        </w:rPr>
        <w:t>Lên lịch và kích hoạt các luồng công việc (workflows) theo thời gian định trước.</w:t>
      </w:r>
    </w:p>
    <w:p w14:paraId="7EEE869A" w14:textId="77777777" w:rsidR="006D0B98" w:rsidRPr="009C0898" w:rsidRDefault="006D0B98" w:rsidP="00702DA3">
      <w:pPr>
        <w:ind w:left="1080"/>
        <w:rPr>
          <w:lang w:val="en-GB"/>
        </w:rPr>
      </w:pPr>
      <w:r w:rsidRPr="009C0898">
        <w:rPr>
          <w:lang w:val="en-GB"/>
        </w:rPr>
        <w:t>Gửi các task đến executor để thực thi.</w:t>
      </w:r>
    </w:p>
    <w:p w14:paraId="1FAEAD8C" w14:textId="77777777" w:rsidR="006D0B98" w:rsidRPr="009C0898" w:rsidRDefault="006D0B98" w:rsidP="00702DA3">
      <w:pPr>
        <w:ind w:left="360"/>
        <w:rPr>
          <w:lang w:val="en-GB"/>
        </w:rPr>
      </w:pPr>
      <w:r w:rsidRPr="009C0898">
        <w:rPr>
          <w:b/>
          <w:bCs/>
          <w:lang w:val="en-GB"/>
        </w:rPr>
        <w:t>Executor</w:t>
      </w:r>
      <w:r w:rsidRPr="009C0898">
        <w:rPr>
          <w:lang w:val="en-GB"/>
        </w:rPr>
        <w:t>:</w:t>
      </w:r>
    </w:p>
    <w:p w14:paraId="0B448F6E" w14:textId="77777777" w:rsidR="006D0B98" w:rsidRPr="009C0898" w:rsidRDefault="006D0B98" w:rsidP="00702DA3">
      <w:pPr>
        <w:ind w:left="1080"/>
        <w:rPr>
          <w:lang w:val="en-GB"/>
        </w:rPr>
      </w:pPr>
      <w:r w:rsidRPr="009C0898">
        <w:rPr>
          <w:lang w:val="en-GB"/>
        </w:rPr>
        <w:t>Là một thuộc tính cấu hình của Scheduler, không phải là một thành phần tách biệt.</w:t>
      </w:r>
    </w:p>
    <w:p w14:paraId="603F31F2" w14:textId="77777777" w:rsidR="006D0B98" w:rsidRPr="009C0898" w:rsidRDefault="006D0B98" w:rsidP="00702DA3">
      <w:pPr>
        <w:ind w:left="1080"/>
        <w:rPr>
          <w:lang w:val="en-GB"/>
        </w:rPr>
      </w:pPr>
      <w:r w:rsidRPr="009C0898">
        <w:rPr>
          <w:lang w:val="en-GB"/>
        </w:rPr>
        <w:t>Chạy trong cùng tiến trình với Scheduler.</w:t>
      </w:r>
    </w:p>
    <w:p w14:paraId="736BF996" w14:textId="77777777" w:rsidR="006D0B98" w:rsidRPr="009C0898" w:rsidRDefault="006D0B98" w:rsidP="00702DA3">
      <w:pPr>
        <w:ind w:left="1080"/>
        <w:rPr>
          <w:lang w:val="en-GB"/>
        </w:rPr>
      </w:pPr>
      <w:r w:rsidRPr="009C0898">
        <w:rPr>
          <w:lang w:val="en-GB"/>
        </w:rPr>
        <w:t xml:space="preserve">Airflow cung cấp nhiều loại executor có sẵn, hoặc bạn có thể tự viết </w:t>
      </w:r>
      <w:r w:rsidRPr="009C0898">
        <w:rPr>
          <w:lang w:val="en-GB"/>
        </w:rPr>
        <w:lastRenderedPageBreak/>
        <w:t>executor của riêng mình.</w:t>
      </w:r>
    </w:p>
    <w:p w14:paraId="1052E62F" w14:textId="2262CA25" w:rsidR="006D0B98" w:rsidRPr="009C0898" w:rsidRDefault="006D0B98" w:rsidP="00702DA3">
      <w:pPr>
        <w:pStyle w:val="Heading4"/>
        <w:rPr>
          <w:b/>
          <w:bCs/>
          <w:lang w:val="en-GB"/>
        </w:rPr>
      </w:pPr>
      <w:r w:rsidRPr="009C0898">
        <w:rPr>
          <w:b/>
          <w:bCs/>
          <w:lang w:val="en-GB"/>
        </w:rPr>
        <w:t>Webserver</w:t>
      </w:r>
    </w:p>
    <w:p w14:paraId="575541C2" w14:textId="77777777" w:rsidR="006D0B98" w:rsidRPr="009C0898" w:rsidRDefault="006D0B98" w:rsidP="00702DA3">
      <w:pPr>
        <w:ind w:left="1080"/>
        <w:rPr>
          <w:lang w:val="en-GB"/>
        </w:rPr>
      </w:pPr>
      <w:r w:rsidRPr="009C0898">
        <w:rPr>
          <w:lang w:val="en-GB"/>
        </w:rPr>
        <w:t>Cung cấp giao diện người dùng để kiểm tra, kích hoạt và gỡ lỗi DAGs (Directed Acyclic Graphs) và các task.</w:t>
      </w:r>
    </w:p>
    <w:p w14:paraId="7CC8A184" w14:textId="192A6DE8" w:rsidR="006D0B98" w:rsidRPr="009C0898" w:rsidRDefault="006D0B98" w:rsidP="00702DA3">
      <w:pPr>
        <w:pStyle w:val="Heading4"/>
        <w:rPr>
          <w:b/>
          <w:bCs/>
          <w:lang w:val="en-GB"/>
        </w:rPr>
      </w:pPr>
      <w:r w:rsidRPr="009C0898">
        <w:rPr>
          <w:b/>
          <w:bCs/>
          <w:lang w:val="en-GB"/>
        </w:rPr>
        <w:t>Thư mục DAG Files</w:t>
      </w:r>
    </w:p>
    <w:p w14:paraId="37E93054" w14:textId="77777777" w:rsidR="006D0B98" w:rsidRPr="009C0898" w:rsidRDefault="006D0B98" w:rsidP="00702DA3">
      <w:pPr>
        <w:ind w:left="1080"/>
        <w:rPr>
          <w:lang w:val="en-GB"/>
        </w:rPr>
      </w:pPr>
      <w:r w:rsidRPr="009C0898">
        <w:rPr>
          <w:lang w:val="en-GB"/>
        </w:rPr>
        <w:t>Chứa các file định nghĩa DAG.</w:t>
      </w:r>
    </w:p>
    <w:p w14:paraId="07EFC53C" w14:textId="77777777" w:rsidR="006D0B98" w:rsidRPr="009C0898" w:rsidRDefault="006D0B98" w:rsidP="00702DA3">
      <w:pPr>
        <w:ind w:left="1080"/>
        <w:rPr>
          <w:lang w:val="en-GB"/>
        </w:rPr>
      </w:pPr>
      <w:r w:rsidRPr="009C0898">
        <w:rPr>
          <w:lang w:val="en-GB"/>
        </w:rPr>
        <w:t>Scheduler đọc các file này để xác định task cần chạy và thời điểm thực thi.</w:t>
      </w:r>
    </w:p>
    <w:p w14:paraId="146E438D" w14:textId="2194B871" w:rsidR="006D0B98" w:rsidRPr="009C0898" w:rsidRDefault="006D0B98" w:rsidP="00702DA3">
      <w:pPr>
        <w:pStyle w:val="Heading4"/>
        <w:rPr>
          <w:b/>
          <w:bCs/>
          <w:lang w:val="en-GB"/>
        </w:rPr>
      </w:pPr>
      <w:r w:rsidRPr="009C0898">
        <w:rPr>
          <w:b/>
          <w:bCs/>
          <w:lang w:val="en-GB"/>
        </w:rPr>
        <w:t>Metadata Database</w:t>
      </w:r>
    </w:p>
    <w:p w14:paraId="652226E7" w14:textId="77777777" w:rsidR="006D0B98" w:rsidRPr="009C0898" w:rsidRDefault="006D0B98" w:rsidP="00702DA3">
      <w:pPr>
        <w:ind w:left="1080"/>
        <w:rPr>
          <w:lang w:val="en-GB"/>
        </w:rPr>
      </w:pPr>
      <w:r w:rsidRPr="009C0898">
        <w:rPr>
          <w:lang w:val="en-GB"/>
        </w:rPr>
        <w:t>Lưu trữ trạng thái và thông tin lịch sử của workflows và tasks.</w:t>
      </w:r>
    </w:p>
    <w:p w14:paraId="6A3B4BF9" w14:textId="77777777" w:rsidR="006D0B98" w:rsidRPr="009C0898" w:rsidRDefault="006D0B98" w:rsidP="00702DA3">
      <w:pPr>
        <w:ind w:left="1080"/>
        <w:rPr>
          <w:lang w:val="en-GB"/>
        </w:rPr>
      </w:pPr>
      <w:r w:rsidRPr="009C0898">
        <w:rPr>
          <w:lang w:val="en-GB"/>
        </w:rPr>
        <w:t>Cơ sở dữ liệu này là thành phần bắt buộc để Airflow hoạt động.</w:t>
      </w:r>
    </w:p>
    <w:p w14:paraId="0733B929" w14:textId="00E29F15" w:rsidR="006D0B98" w:rsidRPr="006D7012" w:rsidRDefault="006D0B98" w:rsidP="00702DA3">
      <w:pPr>
        <w:ind w:left="1080"/>
        <w:rPr>
          <w:lang w:val="en-GB"/>
        </w:rPr>
      </w:pPr>
      <w:r w:rsidRPr="009C0898">
        <w:rPr>
          <w:lang w:val="en-GB"/>
        </w:rPr>
        <w:t>Hướng dẫn cài đặt Metadata Database có thể được tham khảo trong tài liệu Set up a Database Backend.</w:t>
      </w:r>
    </w:p>
    <w:p w14:paraId="5B663A3D" w14:textId="741927E5" w:rsidR="008C75FD" w:rsidRDefault="006D0B98" w:rsidP="00702DA3">
      <w:pPr>
        <w:pStyle w:val="Heading2"/>
        <w:rPr>
          <w:lang w:val="vi-VN"/>
        </w:rPr>
      </w:pPr>
      <w:bookmarkStart w:id="20" w:name="_Toc185471219"/>
      <w:r>
        <w:rPr>
          <w:lang w:val="en-US"/>
        </w:rPr>
        <w:t>Crawl data từ Amazon phục vụ cho đồ án</w:t>
      </w:r>
      <w:bookmarkEnd w:id="20"/>
    </w:p>
    <w:p w14:paraId="7C7D3E73" w14:textId="666239E9" w:rsidR="00287279" w:rsidRDefault="00287279" w:rsidP="00702DA3">
      <w:pPr>
        <w:pStyle w:val="Heading3"/>
        <w:rPr>
          <w:lang w:val="vi-VN"/>
        </w:rPr>
      </w:pPr>
      <w:bookmarkStart w:id="21" w:name="_Toc185471220"/>
      <w:r>
        <w:rPr>
          <w:lang w:val="vi-VN"/>
        </w:rPr>
        <w:t>Sử dụng Docker để setup Airflow</w:t>
      </w:r>
      <w:bookmarkEnd w:id="21"/>
    </w:p>
    <w:p w14:paraId="525BF143" w14:textId="77777777" w:rsidR="00090587" w:rsidRDefault="00090587" w:rsidP="00090587">
      <w:pPr>
        <w:numPr>
          <w:ilvl w:val="0"/>
          <w:numId w:val="32"/>
        </w:numPr>
        <w:pBdr>
          <w:top w:val="nil"/>
          <w:left w:val="nil"/>
          <w:bottom w:val="nil"/>
          <w:right w:val="nil"/>
          <w:between w:val="nil"/>
        </w:pBdr>
        <w:tabs>
          <w:tab w:val="left" w:pos="57"/>
        </w:tabs>
        <w:autoSpaceDE/>
        <w:autoSpaceDN/>
        <w:rPr>
          <w:color w:val="000000"/>
        </w:rPr>
      </w:pPr>
      <w:bookmarkStart w:id="22" w:name="_Hlk167007441"/>
      <w:r>
        <w:rPr>
          <w:color w:val="000000"/>
        </w:rPr>
        <w:t xml:space="preserve">Chọn phiên bản Airflow phù hợp với python để sử dụng trong Docker </w:t>
      </w:r>
    </w:p>
    <w:p w14:paraId="4830E3D3" w14:textId="77777777" w:rsidR="00F0439D" w:rsidRDefault="00090587" w:rsidP="00F0439D">
      <w:pPr>
        <w:keepNext/>
        <w:jc w:val="center"/>
      </w:pPr>
      <w:r>
        <w:rPr>
          <w:noProof/>
        </w:rPr>
        <w:drawing>
          <wp:inline distT="0" distB="0" distL="0" distR="0" wp14:anchorId="19360ADA" wp14:editId="494B14E7">
            <wp:extent cx="5580380" cy="1518285"/>
            <wp:effectExtent l="0" t="0" r="0" b="0"/>
            <wp:docPr id="2140138046" name="image6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 shot of a computer&#10;&#10;Description automatically generated"/>
                    <pic:cNvPicPr preferRelativeResize="0"/>
                  </pic:nvPicPr>
                  <pic:blipFill>
                    <a:blip r:embed="rId18"/>
                    <a:srcRect/>
                    <a:stretch>
                      <a:fillRect/>
                    </a:stretch>
                  </pic:blipFill>
                  <pic:spPr>
                    <a:xfrm>
                      <a:off x="0" y="0"/>
                      <a:ext cx="5580380" cy="1518285"/>
                    </a:xfrm>
                    <a:prstGeom prst="rect">
                      <a:avLst/>
                    </a:prstGeom>
                    <a:ln/>
                  </pic:spPr>
                </pic:pic>
              </a:graphicData>
            </a:graphic>
          </wp:inline>
        </w:drawing>
      </w:r>
    </w:p>
    <w:p w14:paraId="31CA09DA" w14:textId="4921C0E3" w:rsidR="00090587" w:rsidRPr="00F0439D" w:rsidRDefault="00F0439D" w:rsidP="00F0439D">
      <w:pPr>
        <w:pStyle w:val="Caption"/>
        <w:rPr>
          <w:lang w:val="en-US"/>
        </w:rPr>
      </w:pPr>
      <w:bookmarkStart w:id="23" w:name="_Toc185502289"/>
      <w:r>
        <w:t xml:space="preserve">Figure </w:t>
      </w:r>
      <w:r>
        <w:fldChar w:fldCharType="begin"/>
      </w:r>
      <w:r>
        <w:instrText xml:space="preserve"> SEQ Figure \* ARABIC </w:instrText>
      </w:r>
      <w:r>
        <w:fldChar w:fldCharType="separate"/>
      </w:r>
      <w:r w:rsidR="00C55D93">
        <w:rPr>
          <w:noProof/>
        </w:rPr>
        <w:t>5</w:t>
      </w:r>
      <w:r>
        <w:fldChar w:fldCharType="end"/>
      </w:r>
      <w:r>
        <w:rPr>
          <w:lang w:val="en-US"/>
        </w:rPr>
        <w:t xml:space="preserve"> </w:t>
      </w:r>
      <w:r>
        <w:rPr>
          <w:color w:val="808080"/>
          <w:szCs w:val="24"/>
        </w:rPr>
        <w:t>Xây dựng Image từ Docker File</w:t>
      </w:r>
      <w:bookmarkStart w:id="24" w:name="_heading=h.4i7ojhp" w:colFirst="0" w:colLast="0"/>
      <w:bookmarkEnd w:id="23"/>
      <w:bookmarkEnd w:id="24"/>
      <w:r w:rsidR="00090587">
        <w:br w:type="page"/>
      </w:r>
    </w:p>
    <w:p w14:paraId="2EE8B176" w14:textId="77777777" w:rsidR="00090587" w:rsidRDefault="00090587" w:rsidP="00090587">
      <w:pPr>
        <w:numPr>
          <w:ilvl w:val="0"/>
          <w:numId w:val="32"/>
        </w:numPr>
        <w:pBdr>
          <w:top w:val="nil"/>
          <w:left w:val="nil"/>
          <w:bottom w:val="nil"/>
          <w:right w:val="nil"/>
          <w:between w:val="nil"/>
        </w:pBdr>
        <w:autoSpaceDE/>
        <w:autoSpaceDN/>
      </w:pPr>
      <w:r>
        <w:rPr>
          <w:color w:val="000000"/>
        </w:rPr>
        <w:lastRenderedPageBreak/>
        <w:t xml:space="preserve">Sử dụng docker compose để chạy container làm server cho airflow </w:t>
      </w:r>
    </w:p>
    <w:p w14:paraId="4C384D97" w14:textId="77777777" w:rsidR="00F0439D" w:rsidRDefault="00090587" w:rsidP="00F0439D">
      <w:pPr>
        <w:keepNext/>
        <w:pBdr>
          <w:top w:val="nil"/>
          <w:left w:val="nil"/>
          <w:bottom w:val="nil"/>
          <w:right w:val="nil"/>
          <w:between w:val="nil"/>
        </w:pBdr>
        <w:jc w:val="center"/>
      </w:pPr>
      <w:r>
        <w:rPr>
          <w:noProof/>
          <w:color w:val="000000"/>
        </w:rPr>
        <w:drawing>
          <wp:inline distT="0" distB="0" distL="0" distR="0" wp14:anchorId="606DB53D" wp14:editId="6BCEBE66">
            <wp:extent cx="5580380" cy="3037205"/>
            <wp:effectExtent l="0" t="0" r="0" b="0"/>
            <wp:docPr id="2140138044"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19"/>
                    <a:srcRect/>
                    <a:stretch>
                      <a:fillRect/>
                    </a:stretch>
                  </pic:blipFill>
                  <pic:spPr>
                    <a:xfrm>
                      <a:off x="0" y="0"/>
                      <a:ext cx="5580380" cy="3037205"/>
                    </a:xfrm>
                    <a:prstGeom prst="rect">
                      <a:avLst/>
                    </a:prstGeom>
                    <a:ln/>
                  </pic:spPr>
                </pic:pic>
              </a:graphicData>
            </a:graphic>
          </wp:inline>
        </w:drawing>
      </w:r>
    </w:p>
    <w:p w14:paraId="2FECB75D" w14:textId="4AF87CB1" w:rsidR="00090587" w:rsidRDefault="00F0439D" w:rsidP="00F0439D">
      <w:pPr>
        <w:pStyle w:val="Caption"/>
        <w:rPr>
          <w:color w:val="000000"/>
        </w:rPr>
      </w:pPr>
      <w:bookmarkStart w:id="25" w:name="_Toc185502290"/>
      <w:r>
        <w:t xml:space="preserve">Figure </w:t>
      </w:r>
      <w:r>
        <w:fldChar w:fldCharType="begin"/>
      </w:r>
      <w:r>
        <w:instrText xml:space="preserve"> SEQ Figure \* ARABIC </w:instrText>
      </w:r>
      <w:r>
        <w:fldChar w:fldCharType="separate"/>
      </w:r>
      <w:r w:rsidR="00C55D93">
        <w:rPr>
          <w:noProof/>
        </w:rPr>
        <w:t>6</w:t>
      </w:r>
      <w:r>
        <w:fldChar w:fldCharType="end"/>
      </w:r>
      <w:r>
        <w:rPr>
          <w:lang w:val="en-US"/>
        </w:rPr>
        <w:t xml:space="preserve"> </w:t>
      </w:r>
      <w:r w:rsidRPr="00A755FE">
        <w:rPr>
          <w:lang w:val="en-US"/>
        </w:rPr>
        <w:t>Cấu hình Docker Compose</w:t>
      </w:r>
      <w:bookmarkEnd w:id="25"/>
    </w:p>
    <w:p w14:paraId="56347344" w14:textId="77777777" w:rsidR="00090587" w:rsidRDefault="00090587" w:rsidP="00090587">
      <w:pPr>
        <w:pStyle w:val="Heading3"/>
        <w:numPr>
          <w:ilvl w:val="2"/>
          <w:numId w:val="31"/>
        </w:numPr>
        <w:tabs>
          <w:tab w:val="num" w:pos="890"/>
        </w:tabs>
      </w:pPr>
      <w:bookmarkStart w:id="26" w:name="_heading=h.2xcytpi" w:colFirst="0" w:colLast="0"/>
      <w:bookmarkStart w:id="27" w:name="_heading=h.1ci93xb" w:colFirst="0" w:colLast="0"/>
      <w:bookmarkEnd w:id="26"/>
      <w:bookmarkEnd w:id="27"/>
      <w:r>
        <w:t xml:space="preserve">Crawl Data từ Amazon </w:t>
      </w:r>
    </w:p>
    <w:p w14:paraId="3536EE04" w14:textId="77777777" w:rsidR="00090587" w:rsidRDefault="00090587" w:rsidP="00090587">
      <w:pPr>
        <w:numPr>
          <w:ilvl w:val="0"/>
          <w:numId w:val="32"/>
        </w:numPr>
        <w:pBdr>
          <w:top w:val="nil"/>
          <w:left w:val="nil"/>
          <w:bottom w:val="nil"/>
          <w:right w:val="nil"/>
          <w:between w:val="nil"/>
        </w:pBdr>
        <w:tabs>
          <w:tab w:val="left" w:pos="57"/>
        </w:tabs>
        <w:autoSpaceDE/>
        <w:autoSpaceDN/>
        <w:rPr>
          <w:color w:val="000000"/>
        </w:rPr>
      </w:pPr>
      <w:r>
        <w:rPr>
          <w:color w:val="000000"/>
        </w:rPr>
        <w:t>Tạo tiêu đề HTTP (headers) ngẫu nhiên, bao gồm các User-Agent khác nhau, nhằm giả lập các trình duyệt khác nhau khi gửi request.</w:t>
      </w:r>
    </w:p>
    <w:p w14:paraId="426A772D" w14:textId="77777777" w:rsidR="00F0439D" w:rsidRDefault="00090587" w:rsidP="00F0439D">
      <w:pPr>
        <w:keepNext/>
        <w:jc w:val="center"/>
      </w:pPr>
      <w:r>
        <w:rPr>
          <w:noProof/>
        </w:rPr>
        <w:drawing>
          <wp:inline distT="0" distB="0" distL="0" distR="0" wp14:anchorId="756B35B4" wp14:editId="2CF834E6">
            <wp:extent cx="5580380" cy="2628265"/>
            <wp:effectExtent l="0" t="0" r="0" b="0"/>
            <wp:docPr id="2140138045" name="image84.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computer screen shot of a program&#10;&#10;Description automatically generated"/>
                    <pic:cNvPicPr preferRelativeResize="0"/>
                  </pic:nvPicPr>
                  <pic:blipFill>
                    <a:blip r:embed="rId20"/>
                    <a:srcRect/>
                    <a:stretch>
                      <a:fillRect/>
                    </a:stretch>
                  </pic:blipFill>
                  <pic:spPr>
                    <a:xfrm>
                      <a:off x="0" y="0"/>
                      <a:ext cx="5580380" cy="2628265"/>
                    </a:xfrm>
                    <a:prstGeom prst="rect">
                      <a:avLst/>
                    </a:prstGeom>
                    <a:ln/>
                  </pic:spPr>
                </pic:pic>
              </a:graphicData>
            </a:graphic>
          </wp:inline>
        </w:drawing>
      </w:r>
    </w:p>
    <w:p w14:paraId="7603FE65" w14:textId="0429B50B" w:rsidR="00090587" w:rsidRPr="00F0439D" w:rsidRDefault="00F0439D" w:rsidP="00F0439D">
      <w:pPr>
        <w:pStyle w:val="Caption"/>
        <w:rPr>
          <w:lang w:val="en-US"/>
        </w:rPr>
      </w:pPr>
      <w:bookmarkStart w:id="28" w:name="_Toc185502291"/>
      <w:r>
        <w:t xml:space="preserve">Figure </w:t>
      </w:r>
      <w:r>
        <w:fldChar w:fldCharType="begin"/>
      </w:r>
      <w:r>
        <w:instrText xml:space="preserve"> SEQ Figure \* ARABIC </w:instrText>
      </w:r>
      <w:r>
        <w:fldChar w:fldCharType="separate"/>
      </w:r>
      <w:r w:rsidR="00C55D93">
        <w:rPr>
          <w:noProof/>
        </w:rPr>
        <w:t>7</w:t>
      </w:r>
      <w:r>
        <w:fldChar w:fldCharType="end"/>
      </w:r>
      <w:r>
        <w:rPr>
          <w:lang w:val="en-US"/>
        </w:rPr>
        <w:t xml:space="preserve"> </w:t>
      </w:r>
      <w:r w:rsidRPr="00196828">
        <w:rPr>
          <w:lang w:val="en-US"/>
        </w:rPr>
        <w:t>Hàm giả lập User-Agent để tránh bị phát hiện là bot</w:t>
      </w:r>
      <w:bookmarkStart w:id="29" w:name="_heading=h.3whwml4" w:colFirst="0" w:colLast="0"/>
      <w:bookmarkEnd w:id="28"/>
      <w:bookmarkEnd w:id="29"/>
      <w:r w:rsidR="00090587">
        <w:br w:type="page"/>
      </w:r>
    </w:p>
    <w:p w14:paraId="12435724" w14:textId="77777777" w:rsidR="00090587" w:rsidRDefault="00090587" w:rsidP="00090587">
      <w:pPr>
        <w:numPr>
          <w:ilvl w:val="0"/>
          <w:numId w:val="32"/>
        </w:numPr>
        <w:pBdr>
          <w:top w:val="nil"/>
          <w:left w:val="nil"/>
          <w:bottom w:val="nil"/>
          <w:right w:val="nil"/>
          <w:between w:val="nil"/>
        </w:pBdr>
        <w:tabs>
          <w:tab w:val="left" w:pos="57"/>
        </w:tabs>
        <w:autoSpaceDE/>
        <w:autoSpaceDN/>
        <w:jc w:val="left"/>
      </w:pPr>
      <w:r>
        <w:rPr>
          <w:color w:val="000000"/>
        </w:rPr>
        <w:lastRenderedPageBreak/>
        <w:t>Tạo một khoảng thời gian trễ ngẫu nhiên từ 5 đến 7 giây để tránh bị phát hiện là bot khi gửi nhiều request đến Amazon.</w:t>
      </w:r>
    </w:p>
    <w:p w14:paraId="497C9F3F" w14:textId="77777777" w:rsidR="00F0439D" w:rsidRDefault="00090587" w:rsidP="00F0439D">
      <w:pPr>
        <w:keepNext/>
        <w:jc w:val="center"/>
      </w:pPr>
      <w:r>
        <w:rPr>
          <w:noProof/>
        </w:rPr>
        <w:drawing>
          <wp:inline distT="0" distB="0" distL="0" distR="0" wp14:anchorId="491234CB" wp14:editId="5A803666">
            <wp:extent cx="4248743" cy="752580"/>
            <wp:effectExtent l="0" t="0" r="0" b="0"/>
            <wp:docPr id="2140138047" name="image6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black background with white text&#10;&#10;Description automatically generated"/>
                    <pic:cNvPicPr preferRelativeResize="0"/>
                  </pic:nvPicPr>
                  <pic:blipFill>
                    <a:blip r:embed="rId21"/>
                    <a:srcRect/>
                    <a:stretch>
                      <a:fillRect/>
                    </a:stretch>
                  </pic:blipFill>
                  <pic:spPr>
                    <a:xfrm>
                      <a:off x="0" y="0"/>
                      <a:ext cx="4248743" cy="752580"/>
                    </a:xfrm>
                    <a:prstGeom prst="rect">
                      <a:avLst/>
                    </a:prstGeom>
                    <a:ln/>
                  </pic:spPr>
                </pic:pic>
              </a:graphicData>
            </a:graphic>
          </wp:inline>
        </w:drawing>
      </w:r>
    </w:p>
    <w:p w14:paraId="3C72A9AA" w14:textId="20EAFCAB" w:rsidR="00090587" w:rsidRDefault="00F0439D" w:rsidP="00F0439D">
      <w:pPr>
        <w:pStyle w:val="Caption"/>
      </w:pPr>
      <w:bookmarkStart w:id="30" w:name="_Toc185502292"/>
      <w:r>
        <w:t xml:space="preserve">Figure </w:t>
      </w:r>
      <w:r>
        <w:fldChar w:fldCharType="begin"/>
      </w:r>
      <w:r>
        <w:instrText xml:space="preserve"> SEQ Figure \* ARABIC </w:instrText>
      </w:r>
      <w:r>
        <w:fldChar w:fldCharType="separate"/>
      </w:r>
      <w:r w:rsidR="00C55D93">
        <w:rPr>
          <w:noProof/>
        </w:rPr>
        <w:t>8</w:t>
      </w:r>
      <w:r>
        <w:fldChar w:fldCharType="end"/>
      </w:r>
      <w:r>
        <w:rPr>
          <w:lang w:val="en-US"/>
        </w:rPr>
        <w:t xml:space="preserve"> </w:t>
      </w:r>
      <w:r w:rsidRPr="005F112A">
        <w:rPr>
          <w:lang w:val="en-US"/>
        </w:rPr>
        <w:t>Hàm Random thời gian chống bot</w:t>
      </w:r>
      <w:bookmarkEnd w:id="30"/>
    </w:p>
    <w:p w14:paraId="5B16C3CC" w14:textId="77777777" w:rsidR="00090587" w:rsidRDefault="00090587" w:rsidP="00090587">
      <w:pPr>
        <w:numPr>
          <w:ilvl w:val="0"/>
          <w:numId w:val="32"/>
        </w:numPr>
        <w:pBdr>
          <w:top w:val="nil"/>
          <w:left w:val="nil"/>
          <w:bottom w:val="nil"/>
          <w:right w:val="nil"/>
          <w:between w:val="nil"/>
        </w:pBdr>
        <w:tabs>
          <w:tab w:val="left" w:pos="57"/>
        </w:tabs>
        <w:autoSpaceDE/>
        <w:autoSpaceDN/>
      </w:pPr>
      <w:bookmarkStart w:id="31" w:name="_heading=h.2bn6wsx" w:colFirst="0" w:colLast="0"/>
      <w:bookmarkEnd w:id="31"/>
      <w:r>
        <w:rPr>
          <w:color w:val="000000"/>
        </w:rPr>
        <w:t>Lấy tiêu đề sản phẩm từ HTML sử dụng BeautifulSoup. Tìm các phần tử phù hợp dựa trên class CSS.</w:t>
      </w:r>
    </w:p>
    <w:p w14:paraId="13533825" w14:textId="77777777" w:rsidR="00F0439D" w:rsidRDefault="00090587" w:rsidP="00F0439D">
      <w:pPr>
        <w:keepNext/>
        <w:jc w:val="center"/>
      </w:pPr>
      <w:r>
        <w:rPr>
          <w:noProof/>
        </w:rPr>
        <w:drawing>
          <wp:inline distT="0" distB="0" distL="0" distR="0" wp14:anchorId="03B3BB0E" wp14:editId="211BACF4">
            <wp:extent cx="5580380" cy="786130"/>
            <wp:effectExtent l="0" t="0" r="0" b="0"/>
            <wp:docPr id="2140138048" name="image81.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computer screen shot of a code&#10;&#10;Description automatically generated"/>
                    <pic:cNvPicPr preferRelativeResize="0"/>
                  </pic:nvPicPr>
                  <pic:blipFill>
                    <a:blip r:embed="rId22"/>
                    <a:srcRect/>
                    <a:stretch>
                      <a:fillRect/>
                    </a:stretch>
                  </pic:blipFill>
                  <pic:spPr>
                    <a:xfrm>
                      <a:off x="0" y="0"/>
                      <a:ext cx="5580380" cy="786130"/>
                    </a:xfrm>
                    <a:prstGeom prst="rect">
                      <a:avLst/>
                    </a:prstGeom>
                    <a:ln/>
                  </pic:spPr>
                </pic:pic>
              </a:graphicData>
            </a:graphic>
          </wp:inline>
        </w:drawing>
      </w:r>
    </w:p>
    <w:p w14:paraId="1362529D" w14:textId="6B44D348" w:rsidR="00090587" w:rsidRDefault="00F0439D" w:rsidP="00F0439D">
      <w:pPr>
        <w:pStyle w:val="Caption"/>
      </w:pPr>
      <w:bookmarkStart w:id="32" w:name="_Toc185502293"/>
      <w:r>
        <w:t xml:space="preserve">Figure </w:t>
      </w:r>
      <w:r>
        <w:fldChar w:fldCharType="begin"/>
      </w:r>
      <w:r>
        <w:instrText xml:space="preserve"> SEQ Figure \* ARABIC </w:instrText>
      </w:r>
      <w:r>
        <w:fldChar w:fldCharType="separate"/>
      </w:r>
      <w:r w:rsidR="00C55D93">
        <w:rPr>
          <w:noProof/>
        </w:rPr>
        <w:t>9</w:t>
      </w:r>
      <w:r>
        <w:fldChar w:fldCharType="end"/>
      </w:r>
      <w:r>
        <w:rPr>
          <w:lang w:val="en-US"/>
        </w:rPr>
        <w:t xml:space="preserve"> </w:t>
      </w:r>
      <w:r w:rsidRPr="005F24C6">
        <w:rPr>
          <w:lang w:val="en-US"/>
        </w:rPr>
        <w:t>Hàm lấy tiêu đề sản phẩm</w:t>
      </w:r>
      <w:bookmarkEnd w:id="32"/>
    </w:p>
    <w:p w14:paraId="5331F7D1" w14:textId="77777777" w:rsidR="00090587" w:rsidRDefault="00090587" w:rsidP="00090587">
      <w:pPr>
        <w:numPr>
          <w:ilvl w:val="0"/>
          <w:numId w:val="33"/>
        </w:numPr>
        <w:pBdr>
          <w:top w:val="nil"/>
          <w:left w:val="nil"/>
          <w:bottom w:val="nil"/>
          <w:right w:val="nil"/>
          <w:between w:val="nil"/>
        </w:pBdr>
        <w:tabs>
          <w:tab w:val="left" w:pos="57"/>
        </w:tabs>
        <w:autoSpaceDE/>
        <w:autoSpaceDN/>
        <w:rPr>
          <w:color w:val="000000"/>
        </w:rPr>
      </w:pPr>
      <w:bookmarkStart w:id="33" w:name="_heading=h.qsh70q" w:colFirst="0" w:colLast="0"/>
      <w:bookmarkEnd w:id="33"/>
      <w:r>
        <w:rPr>
          <w:color w:val="000000"/>
        </w:rPr>
        <w:t>Lấy giá hiện tại của sản phẩm.</w:t>
      </w:r>
    </w:p>
    <w:p w14:paraId="087B8356" w14:textId="77777777" w:rsidR="00F0439D" w:rsidRDefault="00090587" w:rsidP="00F0439D">
      <w:pPr>
        <w:keepNext/>
        <w:jc w:val="center"/>
      </w:pPr>
      <w:r>
        <w:rPr>
          <w:noProof/>
        </w:rPr>
        <w:drawing>
          <wp:inline distT="0" distB="0" distL="0" distR="0" wp14:anchorId="3DC6CE34" wp14:editId="0EE17843">
            <wp:extent cx="5580380" cy="1085215"/>
            <wp:effectExtent l="0" t="0" r="0" b="0"/>
            <wp:docPr id="2140138049" name="image7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computer screen shot of text&#10;&#10;Description automatically generated"/>
                    <pic:cNvPicPr preferRelativeResize="0"/>
                  </pic:nvPicPr>
                  <pic:blipFill>
                    <a:blip r:embed="rId23"/>
                    <a:srcRect/>
                    <a:stretch>
                      <a:fillRect/>
                    </a:stretch>
                  </pic:blipFill>
                  <pic:spPr>
                    <a:xfrm>
                      <a:off x="0" y="0"/>
                      <a:ext cx="5580380" cy="1085215"/>
                    </a:xfrm>
                    <a:prstGeom prst="rect">
                      <a:avLst/>
                    </a:prstGeom>
                    <a:ln/>
                  </pic:spPr>
                </pic:pic>
              </a:graphicData>
            </a:graphic>
          </wp:inline>
        </w:drawing>
      </w:r>
    </w:p>
    <w:p w14:paraId="3EFCDCBA" w14:textId="1568C922" w:rsidR="00090587" w:rsidRDefault="00F0439D" w:rsidP="00F0439D">
      <w:pPr>
        <w:pStyle w:val="Caption"/>
      </w:pPr>
      <w:bookmarkStart w:id="34" w:name="_Toc185502294"/>
      <w:r>
        <w:t xml:space="preserve">Figure </w:t>
      </w:r>
      <w:r>
        <w:fldChar w:fldCharType="begin"/>
      </w:r>
      <w:r>
        <w:instrText xml:space="preserve"> SEQ Figure \* ARABIC </w:instrText>
      </w:r>
      <w:r>
        <w:fldChar w:fldCharType="separate"/>
      </w:r>
      <w:r w:rsidR="00C55D93">
        <w:rPr>
          <w:noProof/>
        </w:rPr>
        <w:t>10</w:t>
      </w:r>
      <w:r>
        <w:fldChar w:fldCharType="end"/>
      </w:r>
      <w:r w:rsidRPr="00F0439D">
        <w:rPr>
          <w:color w:val="808080"/>
          <w:szCs w:val="24"/>
        </w:rPr>
        <w:t xml:space="preserve"> </w:t>
      </w:r>
      <w:r>
        <w:rPr>
          <w:color w:val="808080"/>
          <w:szCs w:val="24"/>
        </w:rPr>
        <w:t>Hàm lấy giá hiện tại của sản phẩm</w:t>
      </w:r>
      <w:bookmarkEnd w:id="34"/>
    </w:p>
    <w:p w14:paraId="4825036A" w14:textId="77777777" w:rsidR="00090587" w:rsidRDefault="00090587" w:rsidP="00090587">
      <w:pPr>
        <w:numPr>
          <w:ilvl w:val="0"/>
          <w:numId w:val="33"/>
        </w:numPr>
        <w:pBdr>
          <w:top w:val="nil"/>
          <w:left w:val="nil"/>
          <w:bottom w:val="nil"/>
          <w:right w:val="nil"/>
          <w:between w:val="nil"/>
        </w:pBdr>
        <w:tabs>
          <w:tab w:val="left" w:pos="57"/>
        </w:tabs>
        <w:autoSpaceDE/>
        <w:autoSpaceDN/>
        <w:rPr>
          <w:color w:val="000000"/>
        </w:rPr>
      </w:pPr>
      <w:bookmarkStart w:id="35" w:name="_heading=h.3as4poj" w:colFirst="0" w:colLast="0"/>
      <w:bookmarkEnd w:id="35"/>
      <w:r>
        <w:rPr>
          <w:color w:val="000000"/>
        </w:rPr>
        <w:t>Lấy giá gốc của sản phẩm nếu có giảm giá.</w:t>
      </w:r>
    </w:p>
    <w:p w14:paraId="1049C374" w14:textId="77777777" w:rsidR="00F0439D" w:rsidRDefault="00090587" w:rsidP="00F0439D">
      <w:pPr>
        <w:keepNext/>
        <w:jc w:val="center"/>
      </w:pPr>
      <w:r>
        <w:rPr>
          <w:noProof/>
        </w:rPr>
        <w:drawing>
          <wp:inline distT="0" distB="0" distL="0" distR="0" wp14:anchorId="7ACF4DDF" wp14:editId="7DEB524D">
            <wp:extent cx="5553850" cy="600159"/>
            <wp:effectExtent l="0" t="0" r="0" b="0"/>
            <wp:docPr id="214013805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5553850" cy="600159"/>
                    </a:xfrm>
                    <a:prstGeom prst="rect">
                      <a:avLst/>
                    </a:prstGeom>
                    <a:ln/>
                  </pic:spPr>
                </pic:pic>
              </a:graphicData>
            </a:graphic>
          </wp:inline>
        </w:drawing>
      </w:r>
    </w:p>
    <w:p w14:paraId="1EA682FF" w14:textId="29FAF5BF" w:rsidR="00090587" w:rsidRDefault="00F0439D" w:rsidP="00F0439D">
      <w:pPr>
        <w:pStyle w:val="Caption"/>
      </w:pPr>
      <w:bookmarkStart w:id="36" w:name="_Toc185502295"/>
      <w:r>
        <w:t xml:space="preserve">Figure </w:t>
      </w:r>
      <w:r>
        <w:fldChar w:fldCharType="begin"/>
      </w:r>
      <w:r>
        <w:instrText xml:space="preserve"> SEQ Figure \* ARABIC </w:instrText>
      </w:r>
      <w:r>
        <w:fldChar w:fldCharType="separate"/>
      </w:r>
      <w:r w:rsidR="00C55D93">
        <w:rPr>
          <w:noProof/>
        </w:rPr>
        <w:t>11</w:t>
      </w:r>
      <w:r>
        <w:fldChar w:fldCharType="end"/>
      </w:r>
      <w:r>
        <w:rPr>
          <w:lang w:val="en-US"/>
        </w:rPr>
        <w:t xml:space="preserve"> </w:t>
      </w:r>
      <w:r w:rsidRPr="004D4091">
        <w:rPr>
          <w:lang w:val="en-US"/>
        </w:rPr>
        <w:t>Hàm lấy giá gốc của sản phẩm</w:t>
      </w:r>
      <w:bookmarkStart w:id="37" w:name="_heading=h.1pxezwc" w:colFirst="0" w:colLast="0"/>
      <w:bookmarkEnd w:id="36"/>
      <w:bookmarkEnd w:id="37"/>
      <w:r w:rsidR="00090587">
        <w:br w:type="page"/>
      </w:r>
    </w:p>
    <w:p w14:paraId="74FC3CB0" w14:textId="77777777" w:rsidR="00090587" w:rsidRDefault="00090587" w:rsidP="00090587">
      <w:pPr>
        <w:numPr>
          <w:ilvl w:val="0"/>
          <w:numId w:val="34"/>
        </w:numPr>
        <w:pBdr>
          <w:top w:val="nil"/>
          <w:left w:val="nil"/>
          <w:bottom w:val="nil"/>
          <w:right w:val="nil"/>
          <w:between w:val="nil"/>
        </w:pBdr>
        <w:tabs>
          <w:tab w:val="left" w:pos="57"/>
        </w:tabs>
        <w:autoSpaceDE/>
        <w:autoSpaceDN/>
        <w:rPr>
          <w:color w:val="000000"/>
        </w:rPr>
      </w:pPr>
      <w:r>
        <w:rPr>
          <w:color w:val="000000"/>
        </w:rPr>
        <w:lastRenderedPageBreak/>
        <w:t>Tạo URL đầy đủ dẫn đến sản phẩm dựa trên thuộc tính href của thẻ HTML.</w:t>
      </w:r>
    </w:p>
    <w:p w14:paraId="0E088097" w14:textId="77777777" w:rsidR="00F64F8F" w:rsidRDefault="00090587" w:rsidP="00F64F8F">
      <w:pPr>
        <w:keepNext/>
        <w:jc w:val="center"/>
      </w:pPr>
      <w:r>
        <w:rPr>
          <w:noProof/>
        </w:rPr>
        <w:drawing>
          <wp:inline distT="0" distB="0" distL="0" distR="0" wp14:anchorId="47C16290" wp14:editId="60EEFB43">
            <wp:extent cx="5553850" cy="581106"/>
            <wp:effectExtent l="0" t="0" r="0" b="0"/>
            <wp:docPr id="21401380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5"/>
                    <a:srcRect/>
                    <a:stretch>
                      <a:fillRect/>
                    </a:stretch>
                  </pic:blipFill>
                  <pic:spPr>
                    <a:xfrm>
                      <a:off x="0" y="0"/>
                      <a:ext cx="5553850" cy="581106"/>
                    </a:xfrm>
                    <a:prstGeom prst="rect">
                      <a:avLst/>
                    </a:prstGeom>
                    <a:ln/>
                  </pic:spPr>
                </pic:pic>
              </a:graphicData>
            </a:graphic>
          </wp:inline>
        </w:drawing>
      </w:r>
    </w:p>
    <w:p w14:paraId="0BB113CB" w14:textId="00122292" w:rsidR="00090587" w:rsidRDefault="00F64F8F" w:rsidP="00F64F8F">
      <w:pPr>
        <w:pStyle w:val="Caption"/>
      </w:pPr>
      <w:bookmarkStart w:id="38" w:name="_Toc185502296"/>
      <w:r>
        <w:t xml:space="preserve">Figure </w:t>
      </w:r>
      <w:r>
        <w:fldChar w:fldCharType="begin"/>
      </w:r>
      <w:r>
        <w:instrText xml:space="preserve"> SEQ Figure \* ARABIC </w:instrText>
      </w:r>
      <w:r>
        <w:fldChar w:fldCharType="separate"/>
      </w:r>
      <w:r w:rsidR="00C55D93">
        <w:rPr>
          <w:noProof/>
        </w:rPr>
        <w:t>12</w:t>
      </w:r>
      <w:r>
        <w:fldChar w:fldCharType="end"/>
      </w:r>
      <w:r>
        <w:rPr>
          <w:lang w:val="en-US"/>
        </w:rPr>
        <w:t xml:space="preserve"> </w:t>
      </w:r>
      <w:r w:rsidRPr="009E4B2B">
        <w:rPr>
          <w:lang w:val="en-US"/>
        </w:rPr>
        <w:t>Lấy URL sản phẩm</w:t>
      </w:r>
      <w:bookmarkEnd w:id="38"/>
    </w:p>
    <w:p w14:paraId="75041A6A" w14:textId="77777777" w:rsidR="00090587" w:rsidRDefault="00090587" w:rsidP="00090587">
      <w:pPr>
        <w:numPr>
          <w:ilvl w:val="0"/>
          <w:numId w:val="35"/>
        </w:numPr>
        <w:pBdr>
          <w:top w:val="nil"/>
          <w:left w:val="nil"/>
          <w:bottom w:val="nil"/>
          <w:right w:val="nil"/>
          <w:between w:val="nil"/>
        </w:pBdr>
        <w:tabs>
          <w:tab w:val="left" w:pos="57"/>
        </w:tabs>
        <w:autoSpaceDE/>
        <w:autoSpaceDN/>
        <w:rPr>
          <w:color w:val="000000"/>
        </w:rPr>
      </w:pPr>
      <w:bookmarkStart w:id="39" w:name="_heading=h.49x2ik5" w:colFirst="0" w:colLast="0"/>
      <w:bookmarkEnd w:id="39"/>
      <w:r>
        <w:rPr>
          <w:color w:val="000000"/>
        </w:rPr>
        <w:t>Lấy đánh giá của sản phẩm</w:t>
      </w:r>
    </w:p>
    <w:p w14:paraId="2C6A377A" w14:textId="77777777" w:rsidR="00F64F8F" w:rsidRDefault="00090587" w:rsidP="00F64F8F">
      <w:pPr>
        <w:keepNext/>
        <w:jc w:val="center"/>
      </w:pPr>
      <w:r>
        <w:rPr>
          <w:noProof/>
        </w:rPr>
        <w:drawing>
          <wp:inline distT="0" distB="0" distL="0" distR="0" wp14:anchorId="4B2A2815" wp14:editId="2B50994D">
            <wp:extent cx="5563376" cy="590632"/>
            <wp:effectExtent l="0" t="0" r="0" b="0"/>
            <wp:docPr id="214013805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6"/>
                    <a:srcRect/>
                    <a:stretch>
                      <a:fillRect/>
                    </a:stretch>
                  </pic:blipFill>
                  <pic:spPr>
                    <a:xfrm>
                      <a:off x="0" y="0"/>
                      <a:ext cx="5563376" cy="590632"/>
                    </a:xfrm>
                    <a:prstGeom prst="rect">
                      <a:avLst/>
                    </a:prstGeom>
                    <a:ln/>
                  </pic:spPr>
                </pic:pic>
              </a:graphicData>
            </a:graphic>
          </wp:inline>
        </w:drawing>
      </w:r>
    </w:p>
    <w:p w14:paraId="39763A30" w14:textId="04AABB3E" w:rsidR="00090587" w:rsidRDefault="00F64F8F" w:rsidP="00F64F8F">
      <w:pPr>
        <w:pStyle w:val="Caption"/>
      </w:pPr>
      <w:bookmarkStart w:id="40" w:name="_Toc185502297"/>
      <w:r>
        <w:t xml:space="preserve">Figure </w:t>
      </w:r>
      <w:r>
        <w:fldChar w:fldCharType="begin"/>
      </w:r>
      <w:r>
        <w:instrText xml:space="preserve"> SEQ Figure \* ARABIC </w:instrText>
      </w:r>
      <w:r>
        <w:fldChar w:fldCharType="separate"/>
      </w:r>
      <w:r w:rsidR="00C55D93">
        <w:rPr>
          <w:noProof/>
        </w:rPr>
        <w:t>13</w:t>
      </w:r>
      <w:r>
        <w:fldChar w:fldCharType="end"/>
      </w:r>
      <w:r>
        <w:rPr>
          <w:lang w:val="en-US"/>
        </w:rPr>
        <w:t xml:space="preserve"> </w:t>
      </w:r>
      <w:r w:rsidRPr="009C20ED">
        <w:rPr>
          <w:lang w:val="en-US"/>
        </w:rPr>
        <w:t>Lấy đánh giá sản phẩm</w:t>
      </w:r>
      <w:bookmarkEnd w:id="40"/>
    </w:p>
    <w:p w14:paraId="14B5E05A" w14:textId="77777777" w:rsidR="00090587" w:rsidRDefault="00090587" w:rsidP="00090587">
      <w:pPr>
        <w:numPr>
          <w:ilvl w:val="0"/>
          <w:numId w:val="36"/>
        </w:numPr>
        <w:pBdr>
          <w:top w:val="nil"/>
          <w:left w:val="nil"/>
          <w:bottom w:val="nil"/>
          <w:right w:val="nil"/>
          <w:between w:val="nil"/>
        </w:pBdr>
        <w:tabs>
          <w:tab w:val="left" w:pos="57"/>
        </w:tabs>
        <w:autoSpaceDE/>
        <w:autoSpaceDN/>
        <w:rPr>
          <w:color w:val="000000"/>
        </w:rPr>
      </w:pPr>
      <w:bookmarkStart w:id="41" w:name="_heading=h.2p2csry" w:colFirst="0" w:colLast="0"/>
      <w:bookmarkEnd w:id="41"/>
      <w:r>
        <w:rPr>
          <w:color w:val="000000"/>
        </w:rPr>
        <w:t>Lấy số lượng đánh giá cho sản phẩm.</w:t>
      </w:r>
    </w:p>
    <w:p w14:paraId="090DAFA2" w14:textId="77777777" w:rsidR="00F64F8F" w:rsidRDefault="00090587" w:rsidP="00F64F8F">
      <w:pPr>
        <w:keepNext/>
        <w:jc w:val="center"/>
      </w:pPr>
      <w:r>
        <w:rPr>
          <w:noProof/>
        </w:rPr>
        <w:drawing>
          <wp:inline distT="0" distB="0" distL="0" distR="0" wp14:anchorId="4E15F97C" wp14:editId="3C10F412">
            <wp:extent cx="5580380" cy="915670"/>
            <wp:effectExtent l="0" t="0" r="0" b="0"/>
            <wp:docPr id="2140138053" name="image7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screen shot of a computer&#10;&#10;Description automatically generated"/>
                    <pic:cNvPicPr preferRelativeResize="0"/>
                  </pic:nvPicPr>
                  <pic:blipFill>
                    <a:blip r:embed="rId27"/>
                    <a:srcRect/>
                    <a:stretch>
                      <a:fillRect/>
                    </a:stretch>
                  </pic:blipFill>
                  <pic:spPr>
                    <a:xfrm>
                      <a:off x="0" y="0"/>
                      <a:ext cx="5580380" cy="915670"/>
                    </a:xfrm>
                    <a:prstGeom prst="rect">
                      <a:avLst/>
                    </a:prstGeom>
                    <a:ln/>
                  </pic:spPr>
                </pic:pic>
              </a:graphicData>
            </a:graphic>
          </wp:inline>
        </w:drawing>
      </w:r>
    </w:p>
    <w:p w14:paraId="206C9545" w14:textId="64CEADBE" w:rsidR="00090587" w:rsidRDefault="00F64F8F" w:rsidP="00F64F8F">
      <w:pPr>
        <w:pStyle w:val="Caption"/>
      </w:pPr>
      <w:bookmarkStart w:id="42" w:name="_Toc185502298"/>
      <w:r>
        <w:t xml:space="preserve">Figure </w:t>
      </w:r>
      <w:r>
        <w:fldChar w:fldCharType="begin"/>
      </w:r>
      <w:r>
        <w:instrText xml:space="preserve"> SEQ Figure \* ARABIC </w:instrText>
      </w:r>
      <w:r>
        <w:fldChar w:fldCharType="separate"/>
      </w:r>
      <w:r w:rsidR="00C55D93">
        <w:rPr>
          <w:noProof/>
        </w:rPr>
        <w:t>14</w:t>
      </w:r>
      <w:r>
        <w:fldChar w:fldCharType="end"/>
      </w:r>
      <w:r>
        <w:rPr>
          <w:lang w:val="en-US"/>
        </w:rPr>
        <w:t xml:space="preserve"> </w:t>
      </w:r>
      <w:r w:rsidRPr="00A82E6E">
        <w:rPr>
          <w:lang w:val="en-US"/>
        </w:rPr>
        <w:t>Hàm lấy số lượng đánh giá</w:t>
      </w:r>
      <w:bookmarkEnd w:id="42"/>
    </w:p>
    <w:p w14:paraId="290A5BFD" w14:textId="77777777" w:rsidR="00090587" w:rsidRDefault="00090587" w:rsidP="00090587">
      <w:pPr>
        <w:numPr>
          <w:ilvl w:val="0"/>
          <w:numId w:val="37"/>
        </w:numPr>
        <w:pBdr>
          <w:top w:val="nil"/>
          <w:left w:val="nil"/>
          <w:bottom w:val="nil"/>
          <w:right w:val="nil"/>
          <w:between w:val="nil"/>
        </w:pBdr>
        <w:tabs>
          <w:tab w:val="left" w:pos="57"/>
        </w:tabs>
        <w:autoSpaceDE/>
        <w:autoSpaceDN/>
        <w:rPr>
          <w:color w:val="000000"/>
        </w:rPr>
      </w:pPr>
      <w:bookmarkStart w:id="43" w:name="_heading=h.147n2zr" w:colFirst="0" w:colLast="0"/>
      <w:bookmarkEnd w:id="43"/>
      <w:r>
        <w:rPr>
          <w:color w:val="000000"/>
        </w:rPr>
        <w:t>Lấy số lượng mua hàng nếu có thông tin này.</w:t>
      </w:r>
    </w:p>
    <w:p w14:paraId="333D4B47" w14:textId="77777777" w:rsidR="00F64F8F" w:rsidRDefault="00090587" w:rsidP="00F64F8F">
      <w:pPr>
        <w:keepNext/>
        <w:jc w:val="center"/>
      </w:pPr>
      <w:r>
        <w:rPr>
          <w:noProof/>
        </w:rPr>
        <w:drawing>
          <wp:inline distT="0" distB="0" distL="0" distR="0" wp14:anchorId="71703133" wp14:editId="781C697C">
            <wp:extent cx="5544324" cy="724001"/>
            <wp:effectExtent l="0" t="0" r="0" b="0"/>
            <wp:docPr id="2140138054" name="image82.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black background with white text&#10;&#10;Description automatically generated"/>
                    <pic:cNvPicPr preferRelativeResize="0"/>
                  </pic:nvPicPr>
                  <pic:blipFill>
                    <a:blip r:embed="rId28"/>
                    <a:srcRect/>
                    <a:stretch>
                      <a:fillRect/>
                    </a:stretch>
                  </pic:blipFill>
                  <pic:spPr>
                    <a:xfrm>
                      <a:off x="0" y="0"/>
                      <a:ext cx="5544324" cy="724001"/>
                    </a:xfrm>
                    <a:prstGeom prst="rect">
                      <a:avLst/>
                    </a:prstGeom>
                    <a:ln/>
                  </pic:spPr>
                </pic:pic>
              </a:graphicData>
            </a:graphic>
          </wp:inline>
        </w:drawing>
      </w:r>
    </w:p>
    <w:p w14:paraId="0288BF88" w14:textId="57B9ED2A" w:rsidR="00090587" w:rsidRDefault="00F64F8F" w:rsidP="00F64F8F">
      <w:pPr>
        <w:pStyle w:val="Caption"/>
      </w:pPr>
      <w:bookmarkStart w:id="44" w:name="_Toc185502299"/>
      <w:r>
        <w:t xml:space="preserve">Figure </w:t>
      </w:r>
      <w:r>
        <w:fldChar w:fldCharType="begin"/>
      </w:r>
      <w:r>
        <w:instrText xml:space="preserve"> SEQ Figure \* ARABIC </w:instrText>
      </w:r>
      <w:r>
        <w:fldChar w:fldCharType="separate"/>
      </w:r>
      <w:r w:rsidR="00C55D93">
        <w:rPr>
          <w:noProof/>
        </w:rPr>
        <w:t>15</w:t>
      </w:r>
      <w:r>
        <w:fldChar w:fldCharType="end"/>
      </w:r>
      <w:r>
        <w:rPr>
          <w:lang w:val="en-US"/>
        </w:rPr>
        <w:t xml:space="preserve"> </w:t>
      </w:r>
      <w:r w:rsidRPr="00036474">
        <w:rPr>
          <w:lang w:val="en-US"/>
        </w:rPr>
        <w:t>Hàm số lượng bán ra</w:t>
      </w:r>
      <w:bookmarkStart w:id="45" w:name="_heading=h.3o7alnk" w:colFirst="0" w:colLast="0"/>
      <w:bookmarkEnd w:id="44"/>
      <w:bookmarkEnd w:id="45"/>
      <w:r w:rsidR="00090587">
        <w:br w:type="page"/>
      </w:r>
    </w:p>
    <w:p w14:paraId="53286539" w14:textId="77777777" w:rsidR="00090587" w:rsidRDefault="00090587" w:rsidP="00090587">
      <w:pPr>
        <w:numPr>
          <w:ilvl w:val="0"/>
          <w:numId w:val="38"/>
        </w:numPr>
        <w:pBdr>
          <w:top w:val="nil"/>
          <w:left w:val="nil"/>
          <w:bottom w:val="nil"/>
          <w:right w:val="nil"/>
          <w:between w:val="nil"/>
        </w:pBdr>
        <w:tabs>
          <w:tab w:val="left" w:pos="57"/>
        </w:tabs>
        <w:autoSpaceDE/>
        <w:autoSpaceDN/>
        <w:rPr>
          <w:color w:val="000000"/>
        </w:rPr>
      </w:pPr>
      <w:r>
        <w:rPr>
          <w:color w:val="000000"/>
        </w:rPr>
        <w:lastRenderedPageBreak/>
        <w:t>Lấy thêm thông tin chi tiết từ trang sản phẩm như mô tả, thương hiệu, kiểu dáng (style), và các đặc điểm kỹ thuật khác.</w:t>
      </w:r>
    </w:p>
    <w:p w14:paraId="634D953D" w14:textId="77777777" w:rsidR="00841DE4" w:rsidRDefault="00090587" w:rsidP="00841DE4">
      <w:pPr>
        <w:keepNext/>
        <w:jc w:val="center"/>
      </w:pPr>
      <w:r>
        <w:rPr>
          <w:noProof/>
        </w:rPr>
        <w:drawing>
          <wp:inline distT="0" distB="0" distL="0" distR="0" wp14:anchorId="7507B2E7" wp14:editId="436747AC">
            <wp:extent cx="5553850" cy="2629267"/>
            <wp:effectExtent l="0" t="0" r="0" b="0"/>
            <wp:docPr id="2140138030" name="image5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 program&#10;&#10;Description automatically generated"/>
                    <pic:cNvPicPr preferRelativeResize="0"/>
                  </pic:nvPicPr>
                  <pic:blipFill>
                    <a:blip r:embed="rId29"/>
                    <a:srcRect/>
                    <a:stretch>
                      <a:fillRect/>
                    </a:stretch>
                  </pic:blipFill>
                  <pic:spPr>
                    <a:xfrm>
                      <a:off x="0" y="0"/>
                      <a:ext cx="5553850" cy="2629267"/>
                    </a:xfrm>
                    <a:prstGeom prst="rect">
                      <a:avLst/>
                    </a:prstGeom>
                    <a:ln/>
                  </pic:spPr>
                </pic:pic>
              </a:graphicData>
            </a:graphic>
          </wp:inline>
        </w:drawing>
      </w:r>
    </w:p>
    <w:p w14:paraId="4FC02AFA" w14:textId="192558EE" w:rsidR="00090587" w:rsidRDefault="00841DE4" w:rsidP="00841DE4">
      <w:pPr>
        <w:pStyle w:val="Caption"/>
      </w:pPr>
      <w:bookmarkStart w:id="46" w:name="_Toc185502300"/>
      <w:r>
        <w:t xml:space="preserve">Figure </w:t>
      </w:r>
      <w:r>
        <w:fldChar w:fldCharType="begin"/>
      </w:r>
      <w:r>
        <w:instrText xml:space="preserve"> SEQ Figure \* ARABIC </w:instrText>
      </w:r>
      <w:r>
        <w:fldChar w:fldCharType="separate"/>
      </w:r>
      <w:r w:rsidR="00C55D93">
        <w:rPr>
          <w:noProof/>
        </w:rPr>
        <w:t>16</w:t>
      </w:r>
      <w:r>
        <w:fldChar w:fldCharType="end"/>
      </w:r>
      <w:r>
        <w:rPr>
          <w:lang w:val="en-US"/>
        </w:rPr>
        <w:t xml:space="preserve"> </w:t>
      </w:r>
      <w:r w:rsidRPr="00232D88">
        <w:rPr>
          <w:lang w:val="en-US"/>
        </w:rPr>
        <w:t>Một phần của hàm lấy thông tin chi tiết sản phẩm</w:t>
      </w:r>
      <w:bookmarkEnd w:id="46"/>
    </w:p>
    <w:p w14:paraId="491E98D2" w14:textId="77777777" w:rsidR="00090587" w:rsidRDefault="00090587" w:rsidP="00090587">
      <w:pPr>
        <w:numPr>
          <w:ilvl w:val="0"/>
          <w:numId w:val="39"/>
        </w:numPr>
        <w:pBdr>
          <w:top w:val="nil"/>
          <w:left w:val="nil"/>
          <w:bottom w:val="nil"/>
          <w:right w:val="nil"/>
          <w:between w:val="nil"/>
        </w:pBdr>
        <w:tabs>
          <w:tab w:val="left" w:pos="57"/>
        </w:tabs>
        <w:autoSpaceDE/>
        <w:autoSpaceDN/>
        <w:rPr>
          <w:color w:val="000000"/>
        </w:rPr>
      </w:pPr>
      <w:bookmarkStart w:id="47" w:name="_heading=h.23ckvvd" w:colFirst="0" w:colLast="0"/>
      <w:bookmarkEnd w:id="47"/>
      <w:r>
        <w:rPr>
          <w:color w:val="000000"/>
        </w:rPr>
        <w:t>Hàm chính thực hiện các tác vụ: khởi tạo thư mục để lưu trữ dữ liệu, lặp qua các trang, thu thập dữ liệu sản phẩm bằng các hàm, ghi dữ liệu thành các file json và csv.</w:t>
      </w:r>
    </w:p>
    <w:p w14:paraId="448274A5" w14:textId="77777777" w:rsidR="00841DE4" w:rsidRDefault="00090587" w:rsidP="00841DE4">
      <w:pPr>
        <w:keepNext/>
        <w:ind w:left="360"/>
        <w:jc w:val="center"/>
      </w:pPr>
      <w:r>
        <w:rPr>
          <w:noProof/>
        </w:rPr>
        <w:drawing>
          <wp:inline distT="0" distB="0" distL="0" distR="0" wp14:anchorId="6C355FC8" wp14:editId="56A874BD">
            <wp:extent cx="5553850" cy="2038635"/>
            <wp:effectExtent l="0" t="0" r="0" b="0"/>
            <wp:docPr id="2140138031"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30"/>
                    <a:srcRect/>
                    <a:stretch>
                      <a:fillRect/>
                    </a:stretch>
                  </pic:blipFill>
                  <pic:spPr>
                    <a:xfrm>
                      <a:off x="0" y="0"/>
                      <a:ext cx="5553850" cy="2038635"/>
                    </a:xfrm>
                    <a:prstGeom prst="rect">
                      <a:avLst/>
                    </a:prstGeom>
                    <a:ln/>
                  </pic:spPr>
                </pic:pic>
              </a:graphicData>
            </a:graphic>
          </wp:inline>
        </w:drawing>
      </w:r>
    </w:p>
    <w:p w14:paraId="35D99DC3" w14:textId="348005B2" w:rsidR="00090587" w:rsidRDefault="00841DE4" w:rsidP="00841DE4">
      <w:pPr>
        <w:pStyle w:val="Caption"/>
      </w:pPr>
      <w:bookmarkStart w:id="48" w:name="_Toc185502301"/>
      <w:r>
        <w:t xml:space="preserve">Figure </w:t>
      </w:r>
      <w:r>
        <w:fldChar w:fldCharType="begin"/>
      </w:r>
      <w:r>
        <w:instrText xml:space="preserve"> SEQ Figure \* ARABIC </w:instrText>
      </w:r>
      <w:r>
        <w:fldChar w:fldCharType="separate"/>
      </w:r>
      <w:r w:rsidR="00C55D93">
        <w:rPr>
          <w:noProof/>
        </w:rPr>
        <w:t>17</w:t>
      </w:r>
      <w:r>
        <w:fldChar w:fldCharType="end"/>
      </w:r>
      <w:r>
        <w:rPr>
          <w:lang w:val="en-US"/>
        </w:rPr>
        <w:t xml:space="preserve"> </w:t>
      </w:r>
      <w:r w:rsidRPr="006138A1">
        <w:rPr>
          <w:lang w:val="en-US"/>
        </w:rPr>
        <w:t>Một phần của hàm xử lí các tác vụ chính</w:t>
      </w:r>
      <w:bookmarkEnd w:id="48"/>
    </w:p>
    <w:p w14:paraId="484BBD23" w14:textId="77777777" w:rsidR="00090587" w:rsidRDefault="00090587" w:rsidP="00090587">
      <w:pPr>
        <w:numPr>
          <w:ilvl w:val="0"/>
          <w:numId w:val="39"/>
        </w:numPr>
        <w:pBdr>
          <w:top w:val="nil"/>
          <w:left w:val="nil"/>
          <w:bottom w:val="nil"/>
          <w:right w:val="nil"/>
          <w:between w:val="nil"/>
        </w:pBdr>
        <w:tabs>
          <w:tab w:val="left" w:pos="57"/>
        </w:tabs>
        <w:autoSpaceDE/>
        <w:autoSpaceDN/>
        <w:rPr>
          <w:color w:val="000000"/>
        </w:rPr>
      </w:pPr>
      <w:bookmarkStart w:id="49" w:name="_heading=h.ihv636" w:colFirst="0" w:colLast="0"/>
      <w:bookmarkEnd w:id="49"/>
      <w:r>
        <w:rPr>
          <w:color w:val="000000"/>
        </w:rPr>
        <w:t>Định nghĩa các tham số mặc định cho DAG</w:t>
      </w:r>
    </w:p>
    <w:p w14:paraId="64423165" w14:textId="77777777" w:rsidR="00841DE4" w:rsidRDefault="00090587" w:rsidP="00841DE4">
      <w:pPr>
        <w:keepNext/>
        <w:jc w:val="center"/>
      </w:pPr>
      <w:r>
        <w:rPr>
          <w:noProof/>
        </w:rPr>
        <w:lastRenderedPageBreak/>
        <w:drawing>
          <wp:inline distT="0" distB="0" distL="0" distR="0" wp14:anchorId="179364E2" wp14:editId="0C91ED00">
            <wp:extent cx="5220429" cy="2553056"/>
            <wp:effectExtent l="0" t="0" r="0" b="0"/>
            <wp:docPr id="2140138032" name="image62.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computer screen shot of a program code&#10;&#10;Description automatically generated"/>
                    <pic:cNvPicPr preferRelativeResize="0"/>
                  </pic:nvPicPr>
                  <pic:blipFill>
                    <a:blip r:embed="rId31"/>
                    <a:srcRect/>
                    <a:stretch>
                      <a:fillRect/>
                    </a:stretch>
                  </pic:blipFill>
                  <pic:spPr>
                    <a:xfrm>
                      <a:off x="0" y="0"/>
                      <a:ext cx="5220429" cy="2553056"/>
                    </a:xfrm>
                    <a:prstGeom prst="rect">
                      <a:avLst/>
                    </a:prstGeom>
                    <a:ln/>
                  </pic:spPr>
                </pic:pic>
              </a:graphicData>
            </a:graphic>
          </wp:inline>
        </w:drawing>
      </w:r>
    </w:p>
    <w:p w14:paraId="1CA3CB72" w14:textId="0B0A3842" w:rsidR="00090587" w:rsidRDefault="00841DE4" w:rsidP="00841DE4">
      <w:pPr>
        <w:pStyle w:val="Caption"/>
      </w:pPr>
      <w:bookmarkStart w:id="50" w:name="_Toc185502302"/>
      <w:r>
        <w:t xml:space="preserve">Figure </w:t>
      </w:r>
      <w:r>
        <w:fldChar w:fldCharType="begin"/>
      </w:r>
      <w:r>
        <w:instrText xml:space="preserve"> SEQ Figure \* ARABIC </w:instrText>
      </w:r>
      <w:r>
        <w:fldChar w:fldCharType="separate"/>
      </w:r>
      <w:r w:rsidR="00C55D93">
        <w:rPr>
          <w:noProof/>
        </w:rPr>
        <w:t>18</w:t>
      </w:r>
      <w:r>
        <w:fldChar w:fldCharType="end"/>
      </w:r>
      <w:r>
        <w:rPr>
          <w:lang w:val="en-US"/>
        </w:rPr>
        <w:t xml:space="preserve"> </w:t>
      </w:r>
      <w:r w:rsidRPr="006E3865">
        <w:rPr>
          <w:lang w:val="en-US"/>
        </w:rPr>
        <w:t>Các tham số DAG</w:t>
      </w:r>
      <w:bookmarkEnd w:id="50"/>
    </w:p>
    <w:p w14:paraId="438DF4EF" w14:textId="77777777" w:rsidR="00090587" w:rsidRDefault="00090587" w:rsidP="00090587">
      <w:pPr>
        <w:numPr>
          <w:ilvl w:val="0"/>
          <w:numId w:val="40"/>
        </w:numPr>
        <w:pBdr>
          <w:top w:val="nil"/>
          <w:left w:val="nil"/>
          <w:bottom w:val="nil"/>
          <w:right w:val="nil"/>
          <w:between w:val="nil"/>
        </w:pBdr>
        <w:tabs>
          <w:tab w:val="left" w:pos="57"/>
        </w:tabs>
        <w:autoSpaceDE/>
        <w:autoSpaceDN/>
        <w:rPr>
          <w:color w:val="000000"/>
        </w:rPr>
      </w:pPr>
      <w:bookmarkStart w:id="51" w:name="_heading=h.32hioqz" w:colFirst="0" w:colLast="0"/>
      <w:bookmarkEnd w:id="51"/>
      <w:r>
        <w:rPr>
          <w:color w:val="000000"/>
        </w:rPr>
        <w:t>Tên dag, mô tả, lịch trình, nhiệm vụ gọi hàm chính thực hiện thu thập dữ liệu</w:t>
      </w:r>
    </w:p>
    <w:p w14:paraId="3C090D89" w14:textId="77777777" w:rsidR="00841DE4" w:rsidRDefault="00090587" w:rsidP="00841DE4">
      <w:pPr>
        <w:keepNext/>
        <w:jc w:val="center"/>
      </w:pPr>
      <w:r>
        <w:rPr>
          <w:noProof/>
        </w:rPr>
        <w:drawing>
          <wp:inline distT="0" distB="0" distL="0" distR="0" wp14:anchorId="553DC3A2" wp14:editId="3D870541">
            <wp:extent cx="5553850" cy="2295845"/>
            <wp:effectExtent l="0" t="0" r="0" b="0"/>
            <wp:docPr id="2140138033" name="image5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computer screen with text on it&#10;&#10;Description automatically generated"/>
                    <pic:cNvPicPr preferRelativeResize="0"/>
                  </pic:nvPicPr>
                  <pic:blipFill>
                    <a:blip r:embed="rId32"/>
                    <a:srcRect/>
                    <a:stretch>
                      <a:fillRect/>
                    </a:stretch>
                  </pic:blipFill>
                  <pic:spPr>
                    <a:xfrm>
                      <a:off x="0" y="0"/>
                      <a:ext cx="5553850" cy="2295845"/>
                    </a:xfrm>
                    <a:prstGeom prst="rect">
                      <a:avLst/>
                    </a:prstGeom>
                    <a:ln/>
                  </pic:spPr>
                </pic:pic>
              </a:graphicData>
            </a:graphic>
          </wp:inline>
        </w:drawing>
      </w:r>
    </w:p>
    <w:p w14:paraId="1458ED1E" w14:textId="4C295F85" w:rsidR="00090587" w:rsidRPr="00841DE4" w:rsidRDefault="00841DE4" w:rsidP="00841DE4">
      <w:pPr>
        <w:pStyle w:val="Caption"/>
      </w:pPr>
      <w:bookmarkStart w:id="52" w:name="_Toc185502303"/>
      <w:r>
        <w:t xml:space="preserve">Figure </w:t>
      </w:r>
      <w:r>
        <w:fldChar w:fldCharType="begin"/>
      </w:r>
      <w:r>
        <w:instrText xml:space="preserve"> SEQ Figure \* ARABIC </w:instrText>
      </w:r>
      <w:r>
        <w:fldChar w:fldCharType="separate"/>
      </w:r>
      <w:r w:rsidR="00C55D93">
        <w:rPr>
          <w:noProof/>
        </w:rPr>
        <w:t>19</w:t>
      </w:r>
      <w:r>
        <w:fldChar w:fldCharType="end"/>
      </w:r>
      <w:r>
        <w:rPr>
          <w:lang w:val="en-US"/>
        </w:rPr>
        <w:t xml:space="preserve"> </w:t>
      </w:r>
      <w:r w:rsidRPr="003E5EF8">
        <w:rPr>
          <w:lang w:val="en-US"/>
        </w:rPr>
        <w:t>Các tham số gọi hàm thực hiện</w:t>
      </w:r>
      <w:bookmarkStart w:id="53" w:name="_heading=h.1hmsyys" w:colFirst="0" w:colLast="0"/>
      <w:bookmarkEnd w:id="52"/>
      <w:bookmarkEnd w:id="53"/>
    </w:p>
    <w:p w14:paraId="328D6381" w14:textId="77777777" w:rsidR="00090587" w:rsidRDefault="00090587" w:rsidP="00090587">
      <w:pPr>
        <w:numPr>
          <w:ilvl w:val="0"/>
          <w:numId w:val="41"/>
        </w:numPr>
        <w:pBdr>
          <w:top w:val="nil"/>
          <w:left w:val="nil"/>
          <w:bottom w:val="nil"/>
          <w:right w:val="nil"/>
          <w:between w:val="nil"/>
        </w:pBdr>
        <w:tabs>
          <w:tab w:val="left" w:pos="57"/>
        </w:tabs>
        <w:autoSpaceDE/>
        <w:autoSpaceDN/>
        <w:rPr>
          <w:color w:val="000000"/>
        </w:rPr>
      </w:pPr>
      <w:r>
        <w:rPr>
          <w:color w:val="000000"/>
        </w:rPr>
        <w:t>Chia thành nhiều file để thực hiện crawl cùng lúc nhiều danh sách trang</w:t>
      </w:r>
    </w:p>
    <w:p w14:paraId="73C7E693" w14:textId="77777777" w:rsidR="00841DE4" w:rsidRDefault="00090587" w:rsidP="00841DE4">
      <w:pPr>
        <w:keepNext/>
        <w:jc w:val="center"/>
      </w:pPr>
      <w:r>
        <w:rPr>
          <w:noProof/>
        </w:rPr>
        <w:lastRenderedPageBreak/>
        <w:drawing>
          <wp:inline distT="0" distB="0" distL="0" distR="0" wp14:anchorId="7FE15B90" wp14:editId="0382920F">
            <wp:extent cx="3000794" cy="1886213"/>
            <wp:effectExtent l="0" t="0" r="0" b="0"/>
            <wp:docPr id="2140138034"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33"/>
                    <a:srcRect/>
                    <a:stretch>
                      <a:fillRect/>
                    </a:stretch>
                  </pic:blipFill>
                  <pic:spPr>
                    <a:xfrm>
                      <a:off x="0" y="0"/>
                      <a:ext cx="3000794" cy="1886213"/>
                    </a:xfrm>
                    <a:prstGeom prst="rect">
                      <a:avLst/>
                    </a:prstGeom>
                    <a:ln/>
                  </pic:spPr>
                </pic:pic>
              </a:graphicData>
            </a:graphic>
          </wp:inline>
        </w:drawing>
      </w:r>
    </w:p>
    <w:p w14:paraId="752F09E7" w14:textId="3B8D2E89" w:rsidR="00090587" w:rsidRDefault="00841DE4" w:rsidP="00841DE4">
      <w:pPr>
        <w:pStyle w:val="Caption"/>
      </w:pPr>
      <w:bookmarkStart w:id="54" w:name="_Toc185502304"/>
      <w:r>
        <w:t xml:space="preserve">Figure </w:t>
      </w:r>
      <w:r>
        <w:fldChar w:fldCharType="begin"/>
      </w:r>
      <w:r>
        <w:instrText xml:space="preserve"> SEQ Figure \* ARABIC </w:instrText>
      </w:r>
      <w:r>
        <w:fldChar w:fldCharType="separate"/>
      </w:r>
      <w:r w:rsidR="00C55D93">
        <w:rPr>
          <w:noProof/>
        </w:rPr>
        <w:t>20</w:t>
      </w:r>
      <w:r>
        <w:fldChar w:fldCharType="end"/>
      </w:r>
      <w:r>
        <w:rPr>
          <w:lang w:val="en-US"/>
        </w:rPr>
        <w:t xml:space="preserve"> </w:t>
      </w:r>
      <w:r w:rsidRPr="00932B77">
        <w:rPr>
          <w:lang w:val="en-US"/>
        </w:rPr>
        <w:t>Chia nhiều file thực hiện</w:t>
      </w:r>
      <w:bookmarkEnd w:id="54"/>
    </w:p>
    <w:p w14:paraId="31543CC3" w14:textId="161C9808" w:rsidR="00090587" w:rsidRPr="006F2A15" w:rsidRDefault="00090587" w:rsidP="00090587">
      <w:pPr>
        <w:numPr>
          <w:ilvl w:val="0"/>
          <w:numId w:val="41"/>
        </w:numPr>
        <w:pBdr>
          <w:top w:val="nil"/>
          <w:left w:val="nil"/>
          <w:bottom w:val="nil"/>
          <w:right w:val="nil"/>
          <w:between w:val="nil"/>
        </w:pBdr>
        <w:tabs>
          <w:tab w:val="left" w:pos="57"/>
        </w:tabs>
        <w:autoSpaceDE/>
        <w:autoSpaceDN/>
        <w:rPr>
          <w:color w:val="000000"/>
        </w:rPr>
      </w:pPr>
      <w:bookmarkStart w:id="55" w:name="_heading=h.41mghml" w:colFirst="0" w:colLast="0"/>
      <w:bookmarkEnd w:id="55"/>
      <w:r>
        <w:rPr>
          <w:color w:val="000000"/>
        </w:rPr>
        <w:t>Kết quả File CSV và Json</w:t>
      </w:r>
    </w:p>
    <w:p w14:paraId="15C26450" w14:textId="77777777" w:rsidR="00E973B0" w:rsidRDefault="00090587" w:rsidP="00E973B0">
      <w:pPr>
        <w:keepNext/>
        <w:jc w:val="center"/>
      </w:pPr>
      <w:r>
        <w:rPr>
          <w:noProof/>
        </w:rPr>
        <w:drawing>
          <wp:inline distT="0" distB="0" distL="0" distR="0" wp14:anchorId="432A0EE8" wp14:editId="3F8AC2BB">
            <wp:extent cx="4820323" cy="2114845"/>
            <wp:effectExtent l="0" t="0" r="0" b="0"/>
            <wp:docPr id="2140138035" name="image5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 screen&#10;&#10;Description automatically generated"/>
                    <pic:cNvPicPr preferRelativeResize="0"/>
                  </pic:nvPicPr>
                  <pic:blipFill>
                    <a:blip r:embed="rId34"/>
                    <a:srcRect/>
                    <a:stretch>
                      <a:fillRect/>
                    </a:stretch>
                  </pic:blipFill>
                  <pic:spPr>
                    <a:xfrm>
                      <a:off x="0" y="0"/>
                      <a:ext cx="4820323" cy="2114845"/>
                    </a:xfrm>
                    <a:prstGeom prst="rect">
                      <a:avLst/>
                    </a:prstGeom>
                    <a:ln/>
                  </pic:spPr>
                </pic:pic>
              </a:graphicData>
            </a:graphic>
          </wp:inline>
        </w:drawing>
      </w:r>
    </w:p>
    <w:p w14:paraId="07ABCECC" w14:textId="22EFD676" w:rsidR="00090587" w:rsidRDefault="00E973B0" w:rsidP="00E973B0">
      <w:pPr>
        <w:pStyle w:val="Caption"/>
      </w:pPr>
      <w:bookmarkStart w:id="56" w:name="_Toc185502305"/>
      <w:r>
        <w:t xml:space="preserve">Figure </w:t>
      </w:r>
      <w:r>
        <w:fldChar w:fldCharType="begin"/>
      </w:r>
      <w:r>
        <w:instrText xml:space="preserve"> SEQ Figure \* ARABIC </w:instrText>
      </w:r>
      <w:r>
        <w:fldChar w:fldCharType="separate"/>
      </w:r>
      <w:r w:rsidR="00C55D93">
        <w:rPr>
          <w:noProof/>
        </w:rPr>
        <w:t>21</w:t>
      </w:r>
      <w:r>
        <w:fldChar w:fldCharType="end"/>
      </w:r>
      <w:r>
        <w:rPr>
          <w:lang w:val="en-US"/>
        </w:rPr>
        <w:t xml:space="preserve"> </w:t>
      </w:r>
      <w:r w:rsidRPr="0019588C">
        <w:rPr>
          <w:lang w:val="en-US"/>
        </w:rPr>
        <w:t>Kết quả file CSV</w:t>
      </w:r>
      <w:bookmarkEnd w:id="56"/>
    </w:p>
    <w:p w14:paraId="0A94B316" w14:textId="77777777" w:rsidR="00E973B0" w:rsidRDefault="00090587" w:rsidP="00E973B0">
      <w:pPr>
        <w:keepNext/>
        <w:jc w:val="center"/>
      </w:pPr>
      <w:bookmarkStart w:id="57" w:name="_heading=h.2grqrue" w:colFirst="0" w:colLast="0"/>
      <w:bookmarkEnd w:id="57"/>
      <w:r>
        <w:rPr>
          <w:noProof/>
        </w:rPr>
        <w:drawing>
          <wp:inline distT="0" distB="0" distL="0" distR="0" wp14:anchorId="495D61B7" wp14:editId="1E7A84E5">
            <wp:extent cx="5239481" cy="1619476"/>
            <wp:effectExtent l="0" t="0" r="0" b="0"/>
            <wp:docPr id="2140138036" name="image6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 shot of a computer&#10;&#10;Description automatically generated"/>
                    <pic:cNvPicPr preferRelativeResize="0"/>
                  </pic:nvPicPr>
                  <pic:blipFill>
                    <a:blip r:embed="rId35"/>
                    <a:srcRect/>
                    <a:stretch>
                      <a:fillRect/>
                    </a:stretch>
                  </pic:blipFill>
                  <pic:spPr>
                    <a:xfrm>
                      <a:off x="0" y="0"/>
                      <a:ext cx="5239481" cy="1619476"/>
                    </a:xfrm>
                    <a:prstGeom prst="rect">
                      <a:avLst/>
                    </a:prstGeom>
                    <a:ln/>
                  </pic:spPr>
                </pic:pic>
              </a:graphicData>
            </a:graphic>
          </wp:inline>
        </w:drawing>
      </w:r>
    </w:p>
    <w:p w14:paraId="76AF28AB" w14:textId="475B6095" w:rsidR="00090587" w:rsidRDefault="00E973B0" w:rsidP="00E973B0">
      <w:pPr>
        <w:pStyle w:val="Caption"/>
      </w:pPr>
      <w:bookmarkStart w:id="58" w:name="_Toc185502306"/>
      <w:r>
        <w:t xml:space="preserve">Figure </w:t>
      </w:r>
      <w:r>
        <w:fldChar w:fldCharType="begin"/>
      </w:r>
      <w:r>
        <w:instrText xml:space="preserve"> SEQ Figure \* ARABIC </w:instrText>
      </w:r>
      <w:r>
        <w:fldChar w:fldCharType="separate"/>
      </w:r>
      <w:r w:rsidR="00C55D93">
        <w:rPr>
          <w:noProof/>
        </w:rPr>
        <w:t>22</w:t>
      </w:r>
      <w:r>
        <w:fldChar w:fldCharType="end"/>
      </w:r>
      <w:r>
        <w:rPr>
          <w:lang w:val="en-US"/>
        </w:rPr>
        <w:t xml:space="preserve"> </w:t>
      </w:r>
      <w:r w:rsidRPr="007B0840">
        <w:rPr>
          <w:lang w:val="en-US"/>
        </w:rPr>
        <w:t>Kết quả file json</w:t>
      </w:r>
      <w:bookmarkEnd w:id="58"/>
    </w:p>
    <w:p w14:paraId="09CAC287" w14:textId="77777777" w:rsidR="00090587" w:rsidRDefault="00090587" w:rsidP="00090587">
      <w:pPr>
        <w:numPr>
          <w:ilvl w:val="0"/>
          <w:numId w:val="42"/>
        </w:numPr>
        <w:pBdr>
          <w:top w:val="nil"/>
          <w:left w:val="nil"/>
          <w:bottom w:val="nil"/>
          <w:right w:val="nil"/>
          <w:between w:val="nil"/>
        </w:pBdr>
        <w:tabs>
          <w:tab w:val="left" w:pos="57"/>
        </w:tabs>
        <w:autoSpaceDE/>
        <w:autoSpaceDN/>
        <w:rPr>
          <w:color w:val="000000"/>
        </w:rPr>
      </w:pPr>
      <w:bookmarkStart w:id="59" w:name="_heading=h.vx1227" w:colFirst="0" w:colLast="0"/>
      <w:bookmarkEnd w:id="59"/>
      <w:r>
        <w:rPr>
          <w:color w:val="000000"/>
        </w:rPr>
        <w:t xml:space="preserve">Merge file CSV sau khi thu thập dữ liệu </w:t>
      </w:r>
    </w:p>
    <w:p w14:paraId="71E1BAC4" w14:textId="77777777" w:rsidR="005D7D87" w:rsidRDefault="00090587" w:rsidP="005D7D87">
      <w:pPr>
        <w:keepNext/>
        <w:jc w:val="center"/>
      </w:pPr>
      <w:r>
        <w:rPr>
          <w:noProof/>
        </w:rPr>
        <w:lastRenderedPageBreak/>
        <w:drawing>
          <wp:inline distT="0" distB="0" distL="0" distR="0" wp14:anchorId="5D490FBE" wp14:editId="56EDE1F6">
            <wp:extent cx="5580380" cy="2119630"/>
            <wp:effectExtent l="0" t="0" r="0" b="0"/>
            <wp:docPr id="2140138037" name="image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 shot of a computer program&#10;&#10;Description automatically generated"/>
                    <pic:cNvPicPr preferRelativeResize="0"/>
                  </pic:nvPicPr>
                  <pic:blipFill>
                    <a:blip r:embed="rId36"/>
                    <a:srcRect/>
                    <a:stretch>
                      <a:fillRect/>
                    </a:stretch>
                  </pic:blipFill>
                  <pic:spPr>
                    <a:xfrm>
                      <a:off x="0" y="0"/>
                      <a:ext cx="5580380" cy="2119630"/>
                    </a:xfrm>
                    <a:prstGeom prst="rect">
                      <a:avLst/>
                    </a:prstGeom>
                    <a:ln/>
                  </pic:spPr>
                </pic:pic>
              </a:graphicData>
            </a:graphic>
          </wp:inline>
        </w:drawing>
      </w:r>
    </w:p>
    <w:p w14:paraId="7BC0067D" w14:textId="0C6F24C2" w:rsidR="00090587" w:rsidRPr="005D7D87" w:rsidRDefault="005D7D87" w:rsidP="005D7D87">
      <w:pPr>
        <w:pStyle w:val="Caption"/>
      </w:pPr>
      <w:bookmarkStart w:id="60" w:name="_Toc185502307"/>
      <w:r>
        <w:t xml:space="preserve">Figure </w:t>
      </w:r>
      <w:r>
        <w:fldChar w:fldCharType="begin"/>
      </w:r>
      <w:r>
        <w:instrText xml:space="preserve"> SEQ Figure \* ARABIC </w:instrText>
      </w:r>
      <w:r>
        <w:fldChar w:fldCharType="separate"/>
      </w:r>
      <w:r w:rsidR="00C55D93">
        <w:rPr>
          <w:noProof/>
        </w:rPr>
        <w:t>23</w:t>
      </w:r>
      <w:r>
        <w:fldChar w:fldCharType="end"/>
      </w:r>
      <w:r>
        <w:rPr>
          <w:lang w:val="en-US"/>
        </w:rPr>
        <w:t xml:space="preserve"> </w:t>
      </w:r>
      <w:r w:rsidRPr="00817FB1">
        <w:rPr>
          <w:lang w:val="en-US"/>
        </w:rPr>
        <w:t>Hàm merge file csv (1)</w:t>
      </w:r>
      <w:bookmarkStart w:id="61" w:name="_heading=h.3fwokq0" w:colFirst="0" w:colLast="0"/>
      <w:bookmarkEnd w:id="60"/>
      <w:bookmarkEnd w:id="61"/>
    </w:p>
    <w:p w14:paraId="6BF30EA8" w14:textId="77777777" w:rsidR="005D7D87" w:rsidRDefault="00090587" w:rsidP="005D7D87">
      <w:pPr>
        <w:keepNext/>
        <w:jc w:val="center"/>
      </w:pPr>
      <w:r>
        <w:rPr>
          <w:noProof/>
        </w:rPr>
        <w:drawing>
          <wp:inline distT="0" distB="0" distL="0" distR="0" wp14:anchorId="7F027075" wp14:editId="1BA12D65">
            <wp:extent cx="5580380" cy="2780665"/>
            <wp:effectExtent l="0" t="0" r="0" b="0"/>
            <wp:docPr id="2140138038" name="image6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screen shot of a computer program&#10;&#10;Description automatically generated"/>
                    <pic:cNvPicPr preferRelativeResize="0"/>
                  </pic:nvPicPr>
                  <pic:blipFill>
                    <a:blip r:embed="rId37"/>
                    <a:srcRect/>
                    <a:stretch>
                      <a:fillRect/>
                    </a:stretch>
                  </pic:blipFill>
                  <pic:spPr>
                    <a:xfrm>
                      <a:off x="0" y="0"/>
                      <a:ext cx="5580380" cy="2780665"/>
                    </a:xfrm>
                    <a:prstGeom prst="rect">
                      <a:avLst/>
                    </a:prstGeom>
                    <a:ln/>
                  </pic:spPr>
                </pic:pic>
              </a:graphicData>
            </a:graphic>
          </wp:inline>
        </w:drawing>
      </w:r>
    </w:p>
    <w:p w14:paraId="10C5EFFC" w14:textId="649AE4A0" w:rsidR="00090587" w:rsidRDefault="005D7D87" w:rsidP="005D7D87">
      <w:pPr>
        <w:pStyle w:val="Caption"/>
        <w:rPr>
          <w:color w:val="808080"/>
          <w:szCs w:val="24"/>
          <w:lang w:val="en-US"/>
        </w:rPr>
      </w:pPr>
      <w:bookmarkStart w:id="62" w:name="_Toc185502308"/>
      <w:r>
        <w:t xml:space="preserve">Figure </w:t>
      </w:r>
      <w:r>
        <w:fldChar w:fldCharType="begin"/>
      </w:r>
      <w:r>
        <w:instrText xml:space="preserve"> SEQ Figure \* ARABIC </w:instrText>
      </w:r>
      <w:r>
        <w:fldChar w:fldCharType="separate"/>
      </w:r>
      <w:r w:rsidR="00C55D93">
        <w:rPr>
          <w:noProof/>
        </w:rPr>
        <w:t>24</w:t>
      </w:r>
      <w:r>
        <w:fldChar w:fldCharType="end"/>
      </w:r>
      <w:r w:rsidRPr="005D7D87">
        <w:rPr>
          <w:color w:val="808080"/>
          <w:szCs w:val="24"/>
        </w:rPr>
        <w:t xml:space="preserve"> </w:t>
      </w:r>
      <w:r>
        <w:rPr>
          <w:color w:val="808080"/>
          <w:szCs w:val="24"/>
        </w:rPr>
        <w:t>Hàm merge file csv (2)</w:t>
      </w:r>
      <w:bookmarkEnd w:id="62"/>
    </w:p>
    <w:p w14:paraId="44357657" w14:textId="1B3D9582" w:rsidR="005D7D87" w:rsidRPr="005D7D87" w:rsidRDefault="005D7D87" w:rsidP="005D7D87">
      <w:pPr>
        <w:rPr>
          <w:lang w:val="en-US"/>
        </w:rPr>
      </w:pPr>
      <w:r>
        <w:rPr>
          <w:lang w:val="en-US"/>
        </w:rPr>
        <w:br w:type="page"/>
      </w:r>
    </w:p>
    <w:p w14:paraId="791F65E1" w14:textId="30EF05E3" w:rsidR="00363183" w:rsidRPr="00E44117" w:rsidRDefault="005E0F97" w:rsidP="00702DA3">
      <w:pPr>
        <w:pStyle w:val="Heading1"/>
        <w:rPr>
          <w:lang w:val="vi-VN"/>
        </w:rPr>
      </w:pPr>
      <w:bookmarkStart w:id="63" w:name="_heading=h.1v1yuxt" w:colFirst="0" w:colLast="0"/>
      <w:bookmarkStart w:id="64" w:name="_Toc185471222"/>
      <w:bookmarkEnd w:id="22"/>
      <w:bookmarkEnd w:id="63"/>
      <w:r>
        <w:rPr>
          <w:lang w:val="en-US"/>
        </w:rPr>
        <w:lastRenderedPageBreak/>
        <w:t>KỸ THUẬT TIỀN XỬ LÝ</w:t>
      </w:r>
      <w:bookmarkEnd w:id="64"/>
    </w:p>
    <w:p w14:paraId="0C17F82D" w14:textId="1CE45C52" w:rsidR="003165DB" w:rsidRPr="00E44117" w:rsidRDefault="008157F9" w:rsidP="00702DA3">
      <w:pPr>
        <w:pStyle w:val="Heading2"/>
        <w:rPr>
          <w:lang w:val="vi-VN"/>
        </w:rPr>
      </w:pPr>
      <w:bookmarkStart w:id="65" w:name="_Toc185471223"/>
      <w:r>
        <w:rPr>
          <w:lang w:val="vi-VN"/>
        </w:rPr>
        <w:t>Làm sạch dữ liệu</w:t>
      </w:r>
      <w:bookmarkEnd w:id="65"/>
    </w:p>
    <w:p w14:paraId="49AF2957" w14:textId="79600135" w:rsidR="00E42869" w:rsidRDefault="00E86338" w:rsidP="00702DA3">
      <w:pPr>
        <w:pStyle w:val="Heading3"/>
        <w:rPr>
          <w:lang w:val="vi-VN"/>
        </w:rPr>
      </w:pPr>
      <w:bookmarkStart w:id="66" w:name="_Toc185471224"/>
      <w:r>
        <w:rPr>
          <w:lang w:val="en-US"/>
        </w:rPr>
        <w:t>Loại</w:t>
      </w:r>
      <w:r>
        <w:rPr>
          <w:lang w:val="vi-VN"/>
        </w:rPr>
        <w:t xml:space="preserve"> bỏ cột bị thiếu dữ liệu</w:t>
      </w:r>
      <w:bookmarkEnd w:id="66"/>
    </w:p>
    <w:p w14:paraId="3AF8427A" w14:textId="30837E34" w:rsidR="00016C99" w:rsidRDefault="00016C99" w:rsidP="00702DA3">
      <w:pPr>
        <w:pStyle w:val="ListParagraph"/>
        <w:numPr>
          <w:ilvl w:val="0"/>
          <w:numId w:val="10"/>
        </w:numPr>
        <w:ind w:left="993"/>
        <w:rPr>
          <w:lang w:val="vi-VN"/>
        </w:rPr>
      </w:pPr>
      <w:r>
        <w:rPr>
          <w:lang w:val="vi-VN"/>
        </w:rPr>
        <w:t xml:space="preserve">Do dữ liệu bị thiếu nhiều, chỉ có thể </w:t>
      </w:r>
      <w:r w:rsidR="006D3BF3">
        <w:rPr>
          <w:lang w:val="vi-VN"/>
        </w:rPr>
        <w:t>giữ lại một số cột đầu có thể khai thác được thông tin từ cột title.</w:t>
      </w:r>
    </w:p>
    <w:p w14:paraId="03C031AB" w14:textId="77777777" w:rsidR="00950555" w:rsidRDefault="00950555" w:rsidP="00702DA3">
      <w:pPr>
        <w:keepNext/>
      </w:pPr>
      <w:r w:rsidRPr="00950555">
        <w:rPr>
          <w:noProof/>
          <w:lang w:val="vi-VN"/>
        </w:rPr>
        <w:drawing>
          <wp:inline distT="0" distB="0" distL="0" distR="0" wp14:anchorId="47BBAADB" wp14:editId="7F07136E">
            <wp:extent cx="5580380" cy="728345"/>
            <wp:effectExtent l="0" t="0" r="1270" b="0"/>
            <wp:docPr id="86843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33267" name=""/>
                    <pic:cNvPicPr/>
                  </pic:nvPicPr>
                  <pic:blipFill>
                    <a:blip r:embed="rId38"/>
                    <a:stretch>
                      <a:fillRect/>
                    </a:stretch>
                  </pic:blipFill>
                  <pic:spPr>
                    <a:xfrm>
                      <a:off x="0" y="0"/>
                      <a:ext cx="5580380" cy="728345"/>
                    </a:xfrm>
                    <a:prstGeom prst="rect">
                      <a:avLst/>
                    </a:prstGeom>
                  </pic:spPr>
                </pic:pic>
              </a:graphicData>
            </a:graphic>
          </wp:inline>
        </w:drawing>
      </w:r>
    </w:p>
    <w:p w14:paraId="2AB82DFC" w14:textId="1A861483" w:rsidR="006D3BF3" w:rsidRDefault="00950555" w:rsidP="00702DA3">
      <w:pPr>
        <w:pStyle w:val="Caption"/>
        <w:spacing w:line="360" w:lineRule="auto"/>
        <w:rPr>
          <w:lang w:val="vi-VN"/>
        </w:rPr>
      </w:pPr>
      <w:bookmarkStart w:id="67" w:name="_Toc185502309"/>
      <w:r>
        <w:t xml:space="preserve">Figure </w:t>
      </w:r>
      <w:r>
        <w:fldChar w:fldCharType="begin"/>
      </w:r>
      <w:r>
        <w:instrText xml:space="preserve"> SEQ Figure \* ARABIC </w:instrText>
      </w:r>
      <w:r>
        <w:fldChar w:fldCharType="separate"/>
      </w:r>
      <w:r w:rsidR="00C55D93">
        <w:rPr>
          <w:noProof/>
        </w:rPr>
        <w:t>25</w:t>
      </w:r>
      <w:r>
        <w:fldChar w:fldCharType="end"/>
      </w:r>
      <w:r>
        <w:rPr>
          <w:lang w:val="vi-VN"/>
        </w:rPr>
        <w:t>. Các cột có thể được giữ lại</w:t>
      </w:r>
      <w:bookmarkEnd w:id="67"/>
    </w:p>
    <w:p w14:paraId="61F744B0" w14:textId="474E0734" w:rsidR="00950555" w:rsidRDefault="004851E5" w:rsidP="00702DA3">
      <w:pPr>
        <w:pStyle w:val="ListParagraph"/>
        <w:numPr>
          <w:ilvl w:val="0"/>
          <w:numId w:val="10"/>
        </w:numPr>
        <w:ind w:left="993"/>
        <w:rPr>
          <w:lang w:val="vi-VN"/>
        </w:rPr>
      </w:pPr>
      <w:r>
        <w:rPr>
          <w:lang w:val="vi-VN"/>
        </w:rPr>
        <w:t xml:space="preserve">Thông qua đánh giá title, các cột trên là các cột có thể khai thác tốt dữ liệu từ cột </w:t>
      </w:r>
      <w:r w:rsidR="006B0AA2">
        <w:rPr>
          <w:lang w:val="vi-VN"/>
        </w:rPr>
        <w:t>title.</w:t>
      </w:r>
      <w:r w:rsidR="00EE3337">
        <w:rPr>
          <w:lang w:val="vi-VN"/>
        </w:rPr>
        <w:t xml:space="preserve"> Sau đó ta sẽ đổi tên một số cột được giữ lại để thuận tiện trong quá trình tiền xử lý.</w:t>
      </w:r>
    </w:p>
    <w:p w14:paraId="7A18FCEE" w14:textId="77777777" w:rsidR="00EE3337" w:rsidRDefault="00EE3337" w:rsidP="00702DA3">
      <w:pPr>
        <w:keepNext/>
        <w:jc w:val="center"/>
      </w:pPr>
      <w:r w:rsidRPr="00EE3337">
        <w:rPr>
          <w:noProof/>
          <w:lang w:val="vi-VN"/>
        </w:rPr>
        <w:drawing>
          <wp:inline distT="0" distB="0" distL="0" distR="0" wp14:anchorId="34743E2B" wp14:editId="7ECE5062">
            <wp:extent cx="5580380" cy="1564005"/>
            <wp:effectExtent l="0" t="0" r="1270" b="0"/>
            <wp:docPr id="113129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95020" name=""/>
                    <pic:cNvPicPr/>
                  </pic:nvPicPr>
                  <pic:blipFill>
                    <a:blip r:embed="rId39"/>
                    <a:stretch>
                      <a:fillRect/>
                    </a:stretch>
                  </pic:blipFill>
                  <pic:spPr>
                    <a:xfrm>
                      <a:off x="0" y="0"/>
                      <a:ext cx="5580380" cy="1564005"/>
                    </a:xfrm>
                    <a:prstGeom prst="rect">
                      <a:avLst/>
                    </a:prstGeom>
                  </pic:spPr>
                </pic:pic>
              </a:graphicData>
            </a:graphic>
          </wp:inline>
        </w:drawing>
      </w:r>
    </w:p>
    <w:p w14:paraId="39E485CB" w14:textId="760C4309" w:rsidR="00EE3337" w:rsidRPr="00EE3337" w:rsidRDefault="00EE3337" w:rsidP="00702DA3">
      <w:pPr>
        <w:pStyle w:val="Caption"/>
        <w:spacing w:line="360" w:lineRule="auto"/>
        <w:rPr>
          <w:lang w:val="vi-VN"/>
        </w:rPr>
      </w:pPr>
      <w:bookmarkStart w:id="68" w:name="_Toc185502310"/>
      <w:r>
        <w:t xml:space="preserve">Figure </w:t>
      </w:r>
      <w:r>
        <w:fldChar w:fldCharType="begin"/>
      </w:r>
      <w:r>
        <w:instrText xml:space="preserve"> SEQ Figure \* ARABIC </w:instrText>
      </w:r>
      <w:r>
        <w:fldChar w:fldCharType="separate"/>
      </w:r>
      <w:r w:rsidR="00C55D93">
        <w:rPr>
          <w:noProof/>
        </w:rPr>
        <w:t>26</w:t>
      </w:r>
      <w:r>
        <w:fldChar w:fldCharType="end"/>
      </w:r>
      <w:r>
        <w:rPr>
          <w:lang w:val="vi-VN"/>
        </w:rPr>
        <w:t>. Đổi tên cột</w:t>
      </w:r>
      <w:bookmarkEnd w:id="68"/>
    </w:p>
    <w:p w14:paraId="189C4005" w14:textId="13355902" w:rsidR="00722E58" w:rsidRDefault="00722E58" w:rsidP="00702DA3">
      <w:pPr>
        <w:pStyle w:val="Heading3"/>
        <w:rPr>
          <w:lang w:val="vi-VN"/>
        </w:rPr>
      </w:pPr>
      <w:bookmarkStart w:id="69" w:name="_Toc185471225"/>
      <w:r>
        <w:rPr>
          <w:lang w:val="vi-VN"/>
        </w:rPr>
        <w:t xml:space="preserve">Xử lý cột </w:t>
      </w:r>
      <w:r w:rsidR="00016C99">
        <w:rPr>
          <w:lang w:val="vi-VN"/>
        </w:rPr>
        <w:t>price, old_price, rating</w:t>
      </w:r>
      <w:bookmarkEnd w:id="69"/>
    </w:p>
    <w:p w14:paraId="0931666B" w14:textId="6B6578C2" w:rsidR="00E321A9" w:rsidRDefault="00E321A9" w:rsidP="00702DA3">
      <w:pPr>
        <w:pStyle w:val="ListParagraph"/>
        <w:numPr>
          <w:ilvl w:val="0"/>
          <w:numId w:val="10"/>
        </w:numPr>
        <w:ind w:left="993"/>
        <w:rPr>
          <w:lang w:val="vi-VN"/>
        </w:rPr>
      </w:pPr>
      <w:r>
        <w:rPr>
          <w:lang w:val="vi-VN"/>
        </w:rPr>
        <w:t xml:space="preserve">Đối với hai cột price và old_price, </w:t>
      </w:r>
      <w:r w:rsidR="00A55264">
        <w:rPr>
          <w:lang w:val="vi-VN"/>
        </w:rPr>
        <w:t>ta cần loại bỏ ký hiệu ‘$’ để có thể chuyển dữ liệu về lại dạng double (hoặc double) để cho thuận tiến công đoạn tính toánt trong lúc khai thác dữ liệu.</w:t>
      </w:r>
    </w:p>
    <w:p w14:paraId="24C2CB70" w14:textId="7AF19EDD" w:rsidR="00F16D32" w:rsidRDefault="00A55264" w:rsidP="00702DA3">
      <w:pPr>
        <w:pStyle w:val="ListParagraph"/>
        <w:numPr>
          <w:ilvl w:val="0"/>
          <w:numId w:val="10"/>
        </w:numPr>
        <w:ind w:left="993"/>
        <w:rPr>
          <w:lang w:val="vi-VN"/>
        </w:rPr>
      </w:pPr>
      <w:r>
        <w:rPr>
          <w:lang w:val="vi-VN"/>
        </w:rPr>
        <w:t xml:space="preserve">Trong lúc </w:t>
      </w:r>
      <w:r w:rsidR="00C51394">
        <w:rPr>
          <w:lang w:val="vi-VN"/>
        </w:rPr>
        <w:t xml:space="preserve">xử lý, nếu cột </w:t>
      </w:r>
      <w:r w:rsidR="00F16D32">
        <w:rPr>
          <w:lang w:val="vi-VN"/>
        </w:rPr>
        <w:t>old_price bị thiếu dữ liêu, ta sẽ lấy giá trị từ cột price để điền vào, trong trường hợp price cũng bị thiếu thì ta sẽ bỏ qua và loại hàng dữ liệu đó sau pha làm sạch dữ liệu.</w:t>
      </w:r>
    </w:p>
    <w:p w14:paraId="1E81833A" w14:textId="746893C0" w:rsidR="00CF0D85" w:rsidRDefault="00CF0D85" w:rsidP="00702DA3">
      <w:pPr>
        <w:pStyle w:val="ListParagraph"/>
        <w:numPr>
          <w:ilvl w:val="0"/>
          <w:numId w:val="10"/>
        </w:numPr>
        <w:ind w:left="993"/>
        <w:rPr>
          <w:lang w:val="vi-VN"/>
        </w:rPr>
      </w:pPr>
      <w:r>
        <w:rPr>
          <w:lang w:val="vi-VN"/>
        </w:rPr>
        <w:t xml:space="preserve">Đối với cột rating thì </w:t>
      </w:r>
      <w:r w:rsidR="00BC7C7E">
        <w:rPr>
          <w:lang w:val="vi-VN"/>
        </w:rPr>
        <w:t xml:space="preserve">ta cần biến kiểu dữ liệu dạng string về lại định dạng </w:t>
      </w:r>
      <w:r w:rsidR="0025585F">
        <w:rPr>
          <w:lang w:val="vi-VN"/>
        </w:rPr>
        <w:lastRenderedPageBreak/>
        <w:t xml:space="preserve">double, nếu dữ liệu không có thì ta sẽ điền giá </w:t>
      </w:r>
      <w:r w:rsidR="00CD2400">
        <w:rPr>
          <w:lang w:val="vi-VN"/>
        </w:rPr>
        <w:t>trị 0.</w:t>
      </w:r>
    </w:p>
    <w:p w14:paraId="2A44BF86" w14:textId="77777777" w:rsidR="00CD2400" w:rsidRDefault="00CD2400" w:rsidP="00702DA3">
      <w:pPr>
        <w:keepNext/>
      </w:pPr>
      <w:r w:rsidRPr="00CD2400">
        <w:rPr>
          <w:noProof/>
          <w:lang w:val="vi-VN"/>
        </w:rPr>
        <w:drawing>
          <wp:inline distT="0" distB="0" distL="0" distR="0" wp14:anchorId="01C74928" wp14:editId="34C70DFB">
            <wp:extent cx="5580380" cy="2061210"/>
            <wp:effectExtent l="0" t="0" r="1270" b="0"/>
            <wp:docPr id="131996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67769" name=""/>
                    <pic:cNvPicPr/>
                  </pic:nvPicPr>
                  <pic:blipFill>
                    <a:blip r:embed="rId40"/>
                    <a:stretch>
                      <a:fillRect/>
                    </a:stretch>
                  </pic:blipFill>
                  <pic:spPr>
                    <a:xfrm>
                      <a:off x="0" y="0"/>
                      <a:ext cx="5580380" cy="2061210"/>
                    </a:xfrm>
                    <a:prstGeom prst="rect">
                      <a:avLst/>
                    </a:prstGeom>
                  </pic:spPr>
                </pic:pic>
              </a:graphicData>
            </a:graphic>
          </wp:inline>
        </w:drawing>
      </w:r>
    </w:p>
    <w:p w14:paraId="70AF2775" w14:textId="25030455" w:rsidR="00CD2400" w:rsidRDefault="00CD2400" w:rsidP="00702DA3">
      <w:pPr>
        <w:pStyle w:val="Caption"/>
        <w:spacing w:line="360" w:lineRule="auto"/>
        <w:rPr>
          <w:lang w:val="vi-VN"/>
        </w:rPr>
      </w:pPr>
      <w:bookmarkStart w:id="70" w:name="_Toc185502311"/>
      <w:r>
        <w:t xml:space="preserve">Figure </w:t>
      </w:r>
      <w:r>
        <w:fldChar w:fldCharType="begin"/>
      </w:r>
      <w:r>
        <w:instrText xml:space="preserve"> SEQ Figure \* ARABIC </w:instrText>
      </w:r>
      <w:r>
        <w:fldChar w:fldCharType="separate"/>
      </w:r>
      <w:r w:rsidR="00C55D93">
        <w:rPr>
          <w:noProof/>
        </w:rPr>
        <w:t>27</w:t>
      </w:r>
      <w:r>
        <w:fldChar w:fldCharType="end"/>
      </w:r>
      <w:r>
        <w:rPr>
          <w:lang w:val="vi-VN"/>
        </w:rPr>
        <w:t>. Xử ký cột price, old_price và rating</w:t>
      </w:r>
      <w:bookmarkEnd w:id="70"/>
    </w:p>
    <w:p w14:paraId="1D0DBCCB" w14:textId="77777777" w:rsidR="003631B4" w:rsidRDefault="003631B4" w:rsidP="00702DA3">
      <w:pPr>
        <w:keepNext/>
        <w:jc w:val="center"/>
      </w:pPr>
      <w:r>
        <w:rPr>
          <w:noProof/>
          <w:lang w:val="vi-VN"/>
        </w:rPr>
        <w:drawing>
          <wp:inline distT="0" distB="0" distL="0" distR="0" wp14:anchorId="2C9C6926" wp14:editId="798566C0">
            <wp:extent cx="4229735" cy="4486910"/>
            <wp:effectExtent l="0" t="0" r="0" b="8890"/>
            <wp:docPr id="2140137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9735" cy="4486910"/>
                    </a:xfrm>
                    <a:prstGeom prst="rect">
                      <a:avLst/>
                    </a:prstGeom>
                    <a:noFill/>
                  </pic:spPr>
                </pic:pic>
              </a:graphicData>
            </a:graphic>
          </wp:inline>
        </w:drawing>
      </w:r>
    </w:p>
    <w:p w14:paraId="430BD0D2" w14:textId="0A8F3158" w:rsidR="00CD2400" w:rsidRPr="003631B4" w:rsidRDefault="003631B4" w:rsidP="00702DA3">
      <w:pPr>
        <w:pStyle w:val="Caption"/>
        <w:spacing w:line="360" w:lineRule="auto"/>
        <w:rPr>
          <w:lang w:val="vi-VN"/>
        </w:rPr>
      </w:pPr>
      <w:bookmarkStart w:id="71" w:name="_Toc185502312"/>
      <w:r>
        <w:t xml:space="preserve">Figure </w:t>
      </w:r>
      <w:r>
        <w:fldChar w:fldCharType="begin"/>
      </w:r>
      <w:r>
        <w:instrText xml:space="preserve"> SEQ Figure \* ARABIC </w:instrText>
      </w:r>
      <w:r>
        <w:fldChar w:fldCharType="separate"/>
      </w:r>
      <w:r w:rsidR="00C55D93">
        <w:rPr>
          <w:noProof/>
        </w:rPr>
        <w:t>28</w:t>
      </w:r>
      <w:r>
        <w:fldChar w:fldCharType="end"/>
      </w:r>
      <w:r>
        <w:rPr>
          <w:lang w:val="vi-VN"/>
        </w:rPr>
        <w:t xml:space="preserve">. Kết quả </w:t>
      </w:r>
      <w:r w:rsidR="00DA25C6">
        <w:rPr>
          <w:lang w:val="vi-VN"/>
        </w:rPr>
        <w:t>price, old_price và rating</w:t>
      </w:r>
      <w:bookmarkEnd w:id="71"/>
    </w:p>
    <w:p w14:paraId="05206E87" w14:textId="77777777" w:rsidR="00FB4CCB" w:rsidRPr="00FB4CCB" w:rsidRDefault="00FB4CCB" w:rsidP="00702DA3">
      <w:pPr>
        <w:rPr>
          <w:lang w:val="vi-VN"/>
        </w:rPr>
      </w:pPr>
    </w:p>
    <w:p w14:paraId="1346C83A" w14:textId="30FB18B7" w:rsidR="00EE3337" w:rsidRDefault="00EE3337" w:rsidP="00702DA3">
      <w:pPr>
        <w:pStyle w:val="Heading3"/>
        <w:rPr>
          <w:lang w:val="vi-VN"/>
        </w:rPr>
      </w:pPr>
      <w:bookmarkStart w:id="72" w:name="_Toc185471226"/>
      <w:r>
        <w:rPr>
          <w:lang w:val="vi-VN"/>
        </w:rPr>
        <w:t>Xử lý cột</w:t>
      </w:r>
      <w:r w:rsidR="0036103E">
        <w:rPr>
          <w:lang w:val="vi-VN"/>
        </w:rPr>
        <w:t xml:space="preserve"> reviews, purchases</w:t>
      </w:r>
      <w:bookmarkEnd w:id="72"/>
    </w:p>
    <w:p w14:paraId="46F4F166" w14:textId="7E20929A" w:rsidR="00DA25C6" w:rsidRDefault="00E5398C" w:rsidP="00702DA3">
      <w:pPr>
        <w:pStyle w:val="ListParagraph"/>
        <w:numPr>
          <w:ilvl w:val="0"/>
          <w:numId w:val="11"/>
        </w:numPr>
        <w:ind w:left="993"/>
        <w:rPr>
          <w:lang w:val="vi-VN"/>
        </w:rPr>
      </w:pPr>
      <w:r>
        <w:rPr>
          <w:lang w:val="vi-VN"/>
        </w:rPr>
        <w:t xml:space="preserve">Đối với cột reviews, ta chỉ cần đổi lại dữ liệu thành dạng </w:t>
      </w:r>
      <w:r w:rsidR="009D643D">
        <w:rPr>
          <w:lang w:val="vi-VN"/>
        </w:rPr>
        <w:t>số (int).</w:t>
      </w:r>
    </w:p>
    <w:p w14:paraId="54D87A3C" w14:textId="551C5BDD" w:rsidR="009D643D" w:rsidRDefault="009D643D" w:rsidP="00702DA3">
      <w:pPr>
        <w:pStyle w:val="ListParagraph"/>
        <w:numPr>
          <w:ilvl w:val="0"/>
          <w:numId w:val="11"/>
        </w:numPr>
        <w:ind w:left="993"/>
        <w:rPr>
          <w:lang w:val="vi-VN"/>
        </w:rPr>
      </w:pPr>
      <w:r>
        <w:rPr>
          <w:lang w:val="vi-VN"/>
        </w:rPr>
        <w:t xml:space="preserve">Đối với cột purchases, kiểu dữ liệu ban đầu là </w:t>
      </w:r>
      <w:r w:rsidR="006F5A6F">
        <w:rPr>
          <w:lang w:val="vi-VN"/>
        </w:rPr>
        <w:t xml:space="preserve">string, </w:t>
      </w:r>
      <w:r>
        <w:rPr>
          <w:lang w:val="vi-VN"/>
        </w:rPr>
        <w:t>số lượng</w:t>
      </w:r>
      <w:r w:rsidR="006F5A6F">
        <w:rPr>
          <w:lang w:val="vi-VN"/>
        </w:rPr>
        <w:t xml:space="preserve"> sản phẩm bán ra được ở tháng trước (VD: </w:t>
      </w:r>
      <w:r w:rsidR="00F83DDC">
        <w:rPr>
          <w:lang w:val="vi-VN"/>
        </w:rPr>
        <w:t>10K+ bought in last month</w:t>
      </w:r>
      <w:r w:rsidR="006F5A6F">
        <w:rPr>
          <w:lang w:val="vi-VN"/>
        </w:rPr>
        <w:t>)</w:t>
      </w:r>
      <w:r w:rsidR="00F83DDC">
        <w:rPr>
          <w:lang w:val="vi-VN"/>
        </w:rPr>
        <w:t>. Cần phải lấy giá trị ra và chuyển đổi về dạng số.</w:t>
      </w:r>
    </w:p>
    <w:p w14:paraId="6D9117EF" w14:textId="77777777" w:rsidR="0065021C" w:rsidRDefault="003D542D" w:rsidP="00702DA3">
      <w:pPr>
        <w:keepNext/>
      </w:pPr>
      <w:r w:rsidRPr="003D542D">
        <w:rPr>
          <w:noProof/>
          <w:lang w:val="vi-VN"/>
        </w:rPr>
        <w:drawing>
          <wp:inline distT="0" distB="0" distL="0" distR="0" wp14:anchorId="0CDADF12" wp14:editId="1A63FCF5">
            <wp:extent cx="5580380" cy="1881505"/>
            <wp:effectExtent l="0" t="0" r="1270" b="4445"/>
            <wp:docPr id="50032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28277" name=""/>
                    <pic:cNvPicPr/>
                  </pic:nvPicPr>
                  <pic:blipFill>
                    <a:blip r:embed="rId42"/>
                    <a:stretch>
                      <a:fillRect/>
                    </a:stretch>
                  </pic:blipFill>
                  <pic:spPr>
                    <a:xfrm>
                      <a:off x="0" y="0"/>
                      <a:ext cx="5580380" cy="1881505"/>
                    </a:xfrm>
                    <a:prstGeom prst="rect">
                      <a:avLst/>
                    </a:prstGeom>
                  </pic:spPr>
                </pic:pic>
              </a:graphicData>
            </a:graphic>
          </wp:inline>
        </w:drawing>
      </w:r>
    </w:p>
    <w:p w14:paraId="725015EC" w14:textId="6C9C9606" w:rsidR="0065021C" w:rsidRPr="0065021C" w:rsidRDefault="0065021C" w:rsidP="00702DA3">
      <w:pPr>
        <w:pStyle w:val="Caption"/>
        <w:spacing w:line="360" w:lineRule="auto"/>
        <w:rPr>
          <w:lang w:val="vi-VN"/>
        </w:rPr>
      </w:pPr>
      <w:bookmarkStart w:id="73" w:name="_Toc185502313"/>
      <w:r>
        <w:t xml:space="preserve">Figure </w:t>
      </w:r>
      <w:r>
        <w:fldChar w:fldCharType="begin"/>
      </w:r>
      <w:r>
        <w:instrText xml:space="preserve"> SEQ Figure \* ARABIC </w:instrText>
      </w:r>
      <w:r>
        <w:fldChar w:fldCharType="separate"/>
      </w:r>
      <w:r w:rsidR="00C55D93">
        <w:rPr>
          <w:noProof/>
        </w:rPr>
        <w:t>29</w:t>
      </w:r>
      <w:r>
        <w:fldChar w:fldCharType="end"/>
      </w:r>
      <w:r>
        <w:rPr>
          <w:lang w:val="vi-VN"/>
        </w:rPr>
        <w:t>. Xử lý cột reviews, purchases</w:t>
      </w:r>
      <w:bookmarkEnd w:id="73"/>
    </w:p>
    <w:p w14:paraId="2F3119F6" w14:textId="77777777" w:rsidR="00FF7019" w:rsidRDefault="009C6629" w:rsidP="00702DA3">
      <w:pPr>
        <w:keepNext/>
        <w:jc w:val="center"/>
      </w:pPr>
      <w:r w:rsidRPr="009C6629">
        <w:rPr>
          <w:noProof/>
          <w:lang w:val="vi-VN"/>
        </w:rPr>
        <w:lastRenderedPageBreak/>
        <w:drawing>
          <wp:inline distT="0" distB="0" distL="0" distR="0" wp14:anchorId="61F9278E" wp14:editId="2E6F5B69">
            <wp:extent cx="2048161" cy="4658375"/>
            <wp:effectExtent l="0" t="0" r="9525" b="8890"/>
            <wp:docPr id="14369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9261" name=""/>
                    <pic:cNvPicPr/>
                  </pic:nvPicPr>
                  <pic:blipFill>
                    <a:blip r:embed="rId43"/>
                    <a:stretch>
                      <a:fillRect/>
                    </a:stretch>
                  </pic:blipFill>
                  <pic:spPr>
                    <a:xfrm>
                      <a:off x="0" y="0"/>
                      <a:ext cx="2048161" cy="4658375"/>
                    </a:xfrm>
                    <a:prstGeom prst="rect">
                      <a:avLst/>
                    </a:prstGeom>
                  </pic:spPr>
                </pic:pic>
              </a:graphicData>
            </a:graphic>
          </wp:inline>
        </w:drawing>
      </w:r>
    </w:p>
    <w:p w14:paraId="76FB51CB" w14:textId="7C411E64" w:rsidR="00F83DDC" w:rsidRPr="00FF7019" w:rsidRDefault="00FF7019" w:rsidP="00702DA3">
      <w:pPr>
        <w:pStyle w:val="Caption"/>
        <w:spacing w:line="360" w:lineRule="auto"/>
        <w:rPr>
          <w:lang w:val="vi-VN"/>
        </w:rPr>
      </w:pPr>
      <w:bookmarkStart w:id="74" w:name="_Toc185502314"/>
      <w:r>
        <w:t xml:space="preserve">Figure </w:t>
      </w:r>
      <w:r>
        <w:fldChar w:fldCharType="begin"/>
      </w:r>
      <w:r>
        <w:instrText xml:space="preserve"> SEQ Figure \* ARABIC </w:instrText>
      </w:r>
      <w:r>
        <w:fldChar w:fldCharType="separate"/>
      </w:r>
      <w:r w:rsidR="00C55D93">
        <w:rPr>
          <w:noProof/>
        </w:rPr>
        <w:t>30</w:t>
      </w:r>
      <w:r>
        <w:fldChar w:fldCharType="end"/>
      </w:r>
      <w:r>
        <w:rPr>
          <w:lang w:val="vi-VN"/>
        </w:rPr>
        <w:t>. Kết quả reviews, purchases</w:t>
      </w:r>
      <w:bookmarkEnd w:id="74"/>
    </w:p>
    <w:p w14:paraId="5A43D0CD" w14:textId="00013C2C" w:rsidR="005E598D" w:rsidRDefault="00DA25C6" w:rsidP="00702DA3">
      <w:pPr>
        <w:pStyle w:val="Heading3"/>
        <w:rPr>
          <w:lang w:val="vi-VN"/>
        </w:rPr>
      </w:pPr>
      <w:bookmarkStart w:id="75" w:name="_Toc185471227"/>
      <w:r>
        <w:rPr>
          <w:lang w:val="vi-VN"/>
        </w:rPr>
        <w:lastRenderedPageBreak/>
        <w:t xml:space="preserve">Xử </w:t>
      </w:r>
      <w:r w:rsidR="005E598D">
        <w:rPr>
          <w:lang w:val="vi-VN"/>
        </w:rPr>
        <w:t>lý cột</w:t>
      </w:r>
      <w:r>
        <w:rPr>
          <w:lang w:val="vi-VN"/>
        </w:rPr>
        <w:t xml:space="preserve"> Brands</w:t>
      </w:r>
      <w:bookmarkEnd w:id="75"/>
    </w:p>
    <w:p w14:paraId="44E10861" w14:textId="77777777" w:rsidR="007A79B4" w:rsidRDefault="007A79B4" w:rsidP="00702DA3">
      <w:pPr>
        <w:keepNext/>
        <w:jc w:val="center"/>
      </w:pPr>
      <w:r w:rsidRPr="007A79B4">
        <w:rPr>
          <w:noProof/>
          <w:lang w:val="vi-VN"/>
        </w:rPr>
        <w:drawing>
          <wp:inline distT="0" distB="0" distL="0" distR="0" wp14:anchorId="5FA1460C" wp14:editId="490929ED">
            <wp:extent cx="2105319" cy="5172797"/>
            <wp:effectExtent l="0" t="0" r="9525" b="8890"/>
            <wp:docPr id="24264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2757" name=""/>
                    <pic:cNvPicPr/>
                  </pic:nvPicPr>
                  <pic:blipFill>
                    <a:blip r:embed="rId44"/>
                    <a:stretch>
                      <a:fillRect/>
                    </a:stretch>
                  </pic:blipFill>
                  <pic:spPr>
                    <a:xfrm>
                      <a:off x="0" y="0"/>
                      <a:ext cx="2105319" cy="5172797"/>
                    </a:xfrm>
                    <a:prstGeom prst="rect">
                      <a:avLst/>
                    </a:prstGeom>
                  </pic:spPr>
                </pic:pic>
              </a:graphicData>
            </a:graphic>
          </wp:inline>
        </w:drawing>
      </w:r>
    </w:p>
    <w:p w14:paraId="7D3073E8" w14:textId="18142025" w:rsidR="005E598D" w:rsidRDefault="007A79B4" w:rsidP="00702DA3">
      <w:pPr>
        <w:pStyle w:val="Caption"/>
        <w:spacing w:line="360" w:lineRule="auto"/>
        <w:rPr>
          <w:lang w:val="vi-VN"/>
        </w:rPr>
      </w:pPr>
      <w:bookmarkStart w:id="76" w:name="_Toc185502315"/>
      <w:r>
        <w:t xml:space="preserve">Figure </w:t>
      </w:r>
      <w:r>
        <w:fldChar w:fldCharType="begin"/>
      </w:r>
      <w:r>
        <w:instrText xml:space="preserve"> SEQ Figure \* ARABIC </w:instrText>
      </w:r>
      <w:r>
        <w:fldChar w:fldCharType="separate"/>
      </w:r>
      <w:r w:rsidR="00C55D93">
        <w:rPr>
          <w:noProof/>
        </w:rPr>
        <w:t>31</w:t>
      </w:r>
      <w:r>
        <w:fldChar w:fldCharType="end"/>
      </w:r>
      <w:r>
        <w:rPr>
          <w:lang w:val="vi-VN"/>
        </w:rPr>
        <w:t>. Đếm số Brands</w:t>
      </w:r>
      <w:bookmarkEnd w:id="76"/>
    </w:p>
    <w:p w14:paraId="46DE4FB7" w14:textId="7F34628F" w:rsidR="007A79B4" w:rsidRDefault="007A79B4" w:rsidP="00702DA3">
      <w:pPr>
        <w:pStyle w:val="ListParagraph"/>
        <w:numPr>
          <w:ilvl w:val="0"/>
          <w:numId w:val="12"/>
        </w:numPr>
        <w:ind w:left="993"/>
        <w:rPr>
          <w:lang w:val="vi-VN"/>
        </w:rPr>
      </w:pPr>
      <w:r>
        <w:rPr>
          <w:lang w:val="vi-VN"/>
        </w:rPr>
        <w:t xml:space="preserve">Dựa </w:t>
      </w:r>
      <w:r w:rsidR="009B761F">
        <w:rPr>
          <w:lang w:val="vi-VN"/>
        </w:rPr>
        <w:t>trên hình, ta thấy cột Brand nhiều hảng lớn nhỏ khác nhau, điều này có thể dẫn tới nhiễu dữ liệu do quá nhiều giá trị nên trước tiên, ta sẽ lọc bớt các hãng nhỏ lẽ chỉ xuất hiện</w:t>
      </w:r>
      <w:r w:rsidR="00D01011">
        <w:rPr>
          <w:lang w:val="vi-VN"/>
        </w:rPr>
        <w:t xml:space="preserve"> vài lần với số lần xuất hiện phải ít nhất trên 10 lần mới được chấp nhận (Threshold &gt; 10).</w:t>
      </w:r>
    </w:p>
    <w:p w14:paraId="20453113" w14:textId="77777777" w:rsidR="00854A44" w:rsidRDefault="00854A44" w:rsidP="00702DA3">
      <w:pPr>
        <w:keepNext/>
      </w:pPr>
      <w:r w:rsidRPr="00854A44">
        <w:rPr>
          <w:noProof/>
          <w:lang w:val="vi-VN"/>
        </w:rPr>
        <w:lastRenderedPageBreak/>
        <w:drawing>
          <wp:inline distT="0" distB="0" distL="0" distR="0" wp14:anchorId="13CEF393" wp14:editId="05963584">
            <wp:extent cx="5580380" cy="1825625"/>
            <wp:effectExtent l="0" t="0" r="1270" b="3175"/>
            <wp:docPr id="68279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91588" name=""/>
                    <pic:cNvPicPr/>
                  </pic:nvPicPr>
                  <pic:blipFill>
                    <a:blip r:embed="rId45"/>
                    <a:stretch>
                      <a:fillRect/>
                    </a:stretch>
                  </pic:blipFill>
                  <pic:spPr>
                    <a:xfrm>
                      <a:off x="0" y="0"/>
                      <a:ext cx="5580380" cy="1825625"/>
                    </a:xfrm>
                    <a:prstGeom prst="rect">
                      <a:avLst/>
                    </a:prstGeom>
                  </pic:spPr>
                </pic:pic>
              </a:graphicData>
            </a:graphic>
          </wp:inline>
        </w:drawing>
      </w:r>
    </w:p>
    <w:p w14:paraId="3DCB0D42" w14:textId="69D86FA4" w:rsidR="00D01011" w:rsidRDefault="00854A44" w:rsidP="00702DA3">
      <w:pPr>
        <w:pStyle w:val="Caption"/>
        <w:spacing w:line="360" w:lineRule="auto"/>
        <w:rPr>
          <w:lang w:val="vi-VN"/>
        </w:rPr>
      </w:pPr>
      <w:bookmarkStart w:id="77" w:name="_Toc185502316"/>
      <w:r>
        <w:t xml:space="preserve">Figure </w:t>
      </w:r>
      <w:r>
        <w:fldChar w:fldCharType="begin"/>
      </w:r>
      <w:r>
        <w:instrText xml:space="preserve"> SEQ Figure \* ARABIC </w:instrText>
      </w:r>
      <w:r>
        <w:fldChar w:fldCharType="separate"/>
      </w:r>
      <w:r w:rsidR="00C55D93">
        <w:rPr>
          <w:noProof/>
        </w:rPr>
        <w:t>32</w:t>
      </w:r>
      <w:r>
        <w:fldChar w:fldCharType="end"/>
      </w:r>
      <w:r>
        <w:rPr>
          <w:lang w:val="vi-VN"/>
        </w:rPr>
        <w:t>. Lọc Brands</w:t>
      </w:r>
      <w:bookmarkEnd w:id="77"/>
    </w:p>
    <w:p w14:paraId="7993EB44" w14:textId="65C327B3" w:rsidR="00854A44" w:rsidRDefault="0075384E" w:rsidP="00702DA3">
      <w:pPr>
        <w:pStyle w:val="ListParagraph"/>
        <w:numPr>
          <w:ilvl w:val="0"/>
          <w:numId w:val="12"/>
        </w:numPr>
        <w:ind w:left="993"/>
        <w:rPr>
          <w:lang w:val="vi-VN"/>
        </w:rPr>
      </w:pPr>
      <w:r>
        <w:rPr>
          <w:lang w:val="vi-VN"/>
        </w:rPr>
        <w:t xml:space="preserve">Mảng accepted_brands chứa các hãng xuất hiện trên 10 lần, từ đây, nếu giá trị là trống thì trước tiên sẽ kiếm dữ liệu </w:t>
      </w:r>
      <w:r w:rsidR="001F1B25">
        <w:rPr>
          <w:lang w:val="vi-VN"/>
        </w:rPr>
        <w:t>trong title và so sánh với mảng accepted_brands, nếu phù hợp sẽ điền vào giá trị còn nếu không thì sẽ điền ‘others’ đại diện cho các hãng nhỏ hoặc không có. Trong trường hợp dữ liệu đã có thì sẽ so sánh với mảng, nếu không hợp sẽ tương tự điền vào ‘</w:t>
      </w:r>
      <w:r w:rsidR="006663A8">
        <w:rPr>
          <w:lang w:val="vi-VN"/>
        </w:rPr>
        <w:t>others’.</w:t>
      </w:r>
    </w:p>
    <w:p w14:paraId="733A823E" w14:textId="2950109E" w:rsidR="006663A8" w:rsidRDefault="006663A8" w:rsidP="00702DA3">
      <w:pPr>
        <w:pStyle w:val="ListParagraph"/>
        <w:numPr>
          <w:ilvl w:val="0"/>
          <w:numId w:val="12"/>
        </w:numPr>
        <w:ind w:left="993"/>
        <w:rPr>
          <w:lang w:val="vi-VN"/>
        </w:rPr>
      </w:pPr>
      <w:r>
        <w:rPr>
          <w:lang w:val="vi-VN"/>
        </w:rPr>
        <w:t>Sau khi hoàn thành bước trên thì ta sẽ chuẩn hóa cột theo lowercase.</w:t>
      </w:r>
    </w:p>
    <w:p w14:paraId="6C6C29F7" w14:textId="77777777" w:rsidR="006663A8" w:rsidRDefault="006663A8" w:rsidP="00702DA3">
      <w:pPr>
        <w:keepNext/>
      </w:pPr>
      <w:r w:rsidRPr="006663A8">
        <w:rPr>
          <w:noProof/>
          <w:lang w:val="vi-VN"/>
        </w:rPr>
        <w:drawing>
          <wp:inline distT="0" distB="0" distL="0" distR="0" wp14:anchorId="512119CF" wp14:editId="7DE7F72F">
            <wp:extent cx="5315692" cy="3191320"/>
            <wp:effectExtent l="0" t="0" r="0" b="9525"/>
            <wp:docPr id="32779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91860" name=""/>
                    <pic:cNvPicPr/>
                  </pic:nvPicPr>
                  <pic:blipFill>
                    <a:blip r:embed="rId46"/>
                    <a:stretch>
                      <a:fillRect/>
                    </a:stretch>
                  </pic:blipFill>
                  <pic:spPr>
                    <a:xfrm>
                      <a:off x="0" y="0"/>
                      <a:ext cx="5315692" cy="3191320"/>
                    </a:xfrm>
                    <a:prstGeom prst="rect">
                      <a:avLst/>
                    </a:prstGeom>
                  </pic:spPr>
                </pic:pic>
              </a:graphicData>
            </a:graphic>
          </wp:inline>
        </w:drawing>
      </w:r>
    </w:p>
    <w:p w14:paraId="59EFEBEF" w14:textId="26F70235" w:rsidR="006663A8" w:rsidRDefault="006663A8" w:rsidP="00702DA3">
      <w:pPr>
        <w:pStyle w:val="Caption"/>
        <w:spacing w:line="360" w:lineRule="auto"/>
        <w:rPr>
          <w:lang w:val="vi-VN"/>
        </w:rPr>
      </w:pPr>
      <w:bookmarkStart w:id="78" w:name="_Toc185502317"/>
      <w:r>
        <w:t xml:space="preserve">Figure </w:t>
      </w:r>
      <w:r>
        <w:fldChar w:fldCharType="begin"/>
      </w:r>
      <w:r>
        <w:instrText xml:space="preserve"> SEQ Figure \* ARABIC </w:instrText>
      </w:r>
      <w:r>
        <w:fldChar w:fldCharType="separate"/>
      </w:r>
      <w:r w:rsidR="00C55D93">
        <w:rPr>
          <w:noProof/>
        </w:rPr>
        <w:t>33</w:t>
      </w:r>
      <w:r>
        <w:fldChar w:fldCharType="end"/>
      </w:r>
      <w:r>
        <w:rPr>
          <w:lang w:val="vi-VN"/>
        </w:rPr>
        <w:t>. Xử lý cột Brands</w:t>
      </w:r>
      <w:bookmarkEnd w:id="78"/>
    </w:p>
    <w:p w14:paraId="0883748D" w14:textId="77777777" w:rsidR="005C387C" w:rsidRDefault="005C387C" w:rsidP="00702DA3">
      <w:pPr>
        <w:keepNext/>
        <w:jc w:val="center"/>
      </w:pPr>
      <w:r w:rsidRPr="005C387C">
        <w:rPr>
          <w:noProof/>
          <w:lang w:val="vi-VN"/>
        </w:rPr>
        <w:lastRenderedPageBreak/>
        <w:drawing>
          <wp:inline distT="0" distB="0" distL="0" distR="0" wp14:anchorId="53E6D3B2" wp14:editId="6A83C452">
            <wp:extent cx="1571713" cy="4876800"/>
            <wp:effectExtent l="0" t="0" r="9525" b="0"/>
            <wp:docPr id="202948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89027" name=""/>
                    <pic:cNvPicPr/>
                  </pic:nvPicPr>
                  <pic:blipFill>
                    <a:blip r:embed="rId47"/>
                    <a:stretch>
                      <a:fillRect/>
                    </a:stretch>
                  </pic:blipFill>
                  <pic:spPr>
                    <a:xfrm>
                      <a:off x="0" y="0"/>
                      <a:ext cx="1574358" cy="4885008"/>
                    </a:xfrm>
                    <a:prstGeom prst="rect">
                      <a:avLst/>
                    </a:prstGeom>
                  </pic:spPr>
                </pic:pic>
              </a:graphicData>
            </a:graphic>
          </wp:inline>
        </w:drawing>
      </w:r>
    </w:p>
    <w:p w14:paraId="610741B2" w14:textId="75B6A2EE" w:rsidR="005C387C" w:rsidRPr="005C387C" w:rsidRDefault="005C387C" w:rsidP="00702DA3">
      <w:pPr>
        <w:pStyle w:val="Caption"/>
        <w:spacing w:line="360" w:lineRule="auto"/>
        <w:rPr>
          <w:lang w:val="vi-VN"/>
        </w:rPr>
      </w:pPr>
      <w:bookmarkStart w:id="79" w:name="_Toc185502318"/>
      <w:r>
        <w:t xml:space="preserve">Figure </w:t>
      </w:r>
      <w:r>
        <w:fldChar w:fldCharType="begin"/>
      </w:r>
      <w:r>
        <w:instrText xml:space="preserve"> SEQ Figure \* ARABIC </w:instrText>
      </w:r>
      <w:r>
        <w:fldChar w:fldCharType="separate"/>
      </w:r>
      <w:r w:rsidR="00C55D93">
        <w:rPr>
          <w:noProof/>
        </w:rPr>
        <w:t>34</w:t>
      </w:r>
      <w:r>
        <w:fldChar w:fldCharType="end"/>
      </w:r>
      <w:r>
        <w:rPr>
          <w:lang w:val="vi-VN"/>
        </w:rPr>
        <w:t>. Kết quả Brands</w:t>
      </w:r>
      <w:bookmarkEnd w:id="79"/>
    </w:p>
    <w:p w14:paraId="5B91D9A0" w14:textId="230E2914" w:rsidR="005E598D" w:rsidRDefault="005E598D" w:rsidP="00702DA3">
      <w:pPr>
        <w:pStyle w:val="Heading3"/>
        <w:rPr>
          <w:lang w:val="vi-VN"/>
        </w:rPr>
      </w:pPr>
      <w:bookmarkStart w:id="80" w:name="_Toc185471228"/>
      <w:r>
        <w:rPr>
          <w:lang w:val="vi-VN"/>
        </w:rPr>
        <w:t>Xử lý cột Memory Storage Capacity, Digital Storage Capacity</w:t>
      </w:r>
      <w:bookmarkEnd w:id="80"/>
    </w:p>
    <w:p w14:paraId="7956EE37" w14:textId="21FC91C4" w:rsidR="003F3DB4" w:rsidRDefault="00AF58E8" w:rsidP="00702DA3">
      <w:pPr>
        <w:pStyle w:val="ListParagraph"/>
        <w:numPr>
          <w:ilvl w:val="0"/>
          <w:numId w:val="13"/>
        </w:numPr>
        <w:ind w:left="993"/>
        <w:rPr>
          <w:lang w:val="vi-VN"/>
        </w:rPr>
      </w:pPr>
      <w:r>
        <w:rPr>
          <w:lang w:val="vi-VN"/>
        </w:rPr>
        <w:t xml:space="preserve">Do dữ liệu của sản phẩm bộ nhớ được chia thành hai </w:t>
      </w:r>
      <w:r w:rsidR="003207F5">
        <w:rPr>
          <w:lang w:val="vi-VN"/>
        </w:rPr>
        <w:t xml:space="preserve">loại là USB và SSD, HDD, nên tương tự ta sẽ có Memory Storage Capacity chứa thông tin về </w:t>
      </w:r>
      <w:r w:rsidR="00302FB3">
        <w:rPr>
          <w:lang w:val="vi-VN"/>
        </w:rPr>
        <w:t>độ lớn của USB</w:t>
      </w:r>
      <w:r w:rsidR="00940FA4">
        <w:rPr>
          <w:lang w:val="vi-VN"/>
        </w:rPr>
        <w:t xml:space="preserve"> và Digital Storage Capacity.</w:t>
      </w:r>
    </w:p>
    <w:p w14:paraId="0F2E1419" w14:textId="00331444" w:rsidR="00940FA4" w:rsidRDefault="00940FA4" w:rsidP="00702DA3">
      <w:pPr>
        <w:pStyle w:val="ListParagraph"/>
        <w:numPr>
          <w:ilvl w:val="0"/>
          <w:numId w:val="13"/>
        </w:numPr>
        <w:ind w:left="993"/>
        <w:rPr>
          <w:lang w:val="vi-VN"/>
        </w:rPr>
      </w:pPr>
      <w:r>
        <w:rPr>
          <w:lang w:val="vi-VN"/>
        </w:rPr>
        <w:t>Tương tự như chiến thuật xử lý đề ra ban đầu, ta sẽ tìm dữ liệu trong title trong trường hợp bị thiếu, nhưng trước tiên cần so sánh xem sản phẩm đó thuôc loại nào.</w:t>
      </w:r>
    </w:p>
    <w:p w14:paraId="244EA50A" w14:textId="7EF185E5" w:rsidR="00940FA4" w:rsidRDefault="00940FA4" w:rsidP="00702DA3">
      <w:pPr>
        <w:pStyle w:val="ListParagraph"/>
        <w:numPr>
          <w:ilvl w:val="0"/>
          <w:numId w:val="13"/>
        </w:numPr>
        <w:ind w:left="993"/>
        <w:rPr>
          <w:lang w:val="vi-VN"/>
        </w:rPr>
      </w:pPr>
      <w:r>
        <w:rPr>
          <w:lang w:val="vi-VN"/>
        </w:rPr>
        <w:t xml:space="preserve">Sau khi toàn bộ dữ liệu được điền vào, ta sẽ chuẩn </w:t>
      </w:r>
      <w:r w:rsidR="00D4388E">
        <w:rPr>
          <w:lang w:val="vi-VN"/>
        </w:rPr>
        <w:t xml:space="preserve">hóa toàn bộ về đơn vị GB. Ngoài ra, nếu sản phẩm là có dữ liệu một bên và không có bên còn lại, </w:t>
      </w:r>
      <w:r w:rsidR="00D4388E">
        <w:rPr>
          <w:lang w:val="vi-VN"/>
        </w:rPr>
        <w:lastRenderedPageBreak/>
        <w:t xml:space="preserve">giá trị 0 sẽ được điền vào </w:t>
      </w:r>
      <w:r w:rsidR="00904BC2">
        <w:rPr>
          <w:lang w:val="vi-VN"/>
        </w:rPr>
        <w:t>chỗ trống.</w:t>
      </w:r>
    </w:p>
    <w:p w14:paraId="169F93FA" w14:textId="77777777" w:rsidR="00175BE9" w:rsidRDefault="00BE50E5" w:rsidP="00702DA3">
      <w:pPr>
        <w:keepNext/>
      </w:pPr>
      <w:r w:rsidRPr="00BE50E5">
        <w:rPr>
          <w:noProof/>
          <w:lang w:val="vi-VN"/>
        </w:rPr>
        <w:drawing>
          <wp:inline distT="0" distB="0" distL="0" distR="0" wp14:anchorId="02A16F34" wp14:editId="1609FB9B">
            <wp:extent cx="5580380" cy="3368040"/>
            <wp:effectExtent l="0" t="0" r="1270" b="3810"/>
            <wp:docPr id="72905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54751" name=""/>
                    <pic:cNvPicPr/>
                  </pic:nvPicPr>
                  <pic:blipFill>
                    <a:blip r:embed="rId48"/>
                    <a:stretch>
                      <a:fillRect/>
                    </a:stretch>
                  </pic:blipFill>
                  <pic:spPr>
                    <a:xfrm>
                      <a:off x="0" y="0"/>
                      <a:ext cx="5580380" cy="3368040"/>
                    </a:xfrm>
                    <a:prstGeom prst="rect">
                      <a:avLst/>
                    </a:prstGeom>
                  </pic:spPr>
                </pic:pic>
              </a:graphicData>
            </a:graphic>
          </wp:inline>
        </w:drawing>
      </w:r>
    </w:p>
    <w:p w14:paraId="36B1D39D" w14:textId="1AE90EDE" w:rsidR="00904BC2" w:rsidRDefault="00175BE9" w:rsidP="00702DA3">
      <w:pPr>
        <w:pStyle w:val="Caption"/>
        <w:spacing w:line="360" w:lineRule="auto"/>
        <w:rPr>
          <w:lang w:val="vi-VN"/>
        </w:rPr>
      </w:pPr>
      <w:bookmarkStart w:id="81" w:name="_Toc185502319"/>
      <w:r>
        <w:t xml:space="preserve">Figure </w:t>
      </w:r>
      <w:r>
        <w:fldChar w:fldCharType="begin"/>
      </w:r>
      <w:r>
        <w:instrText xml:space="preserve"> SEQ Figure \* ARABIC </w:instrText>
      </w:r>
      <w:r>
        <w:fldChar w:fldCharType="separate"/>
      </w:r>
      <w:r w:rsidR="00C55D93">
        <w:rPr>
          <w:noProof/>
        </w:rPr>
        <w:t>35</w:t>
      </w:r>
      <w:r>
        <w:fldChar w:fldCharType="end"/>
      </w:r>
      <w:r>
        <w:rPr>
          <w:lang w:val="vi-VN"/>
        </w:rPr>
        <w:t xml:space="preserve">. Xử lý cột Memory Storage Capacity, Digital Storage </w:t>
      </w:r>
      <w:r w:rsidR="000B42C3">
        <w:rPr>
          <w:lang w:val="vi-VN"/>
        </w:rPr>
        <w:t>Capacity (1)</w:t>
      </w:r>
      <w:bookmarkEnd w:id="81"/>
    </w:p>
    <w:p w14:paraId="560DCBE3" w14:textId="77777777" w:rsidR="000B42C3" w:rsidRDefault="000B42C3" w:rsidP="00702DA3">
      <w:pPr>
        <w:keepNext/>
      </w:pPr>
      <w:r w:rsidRPr="000B42C3">
        <w:rPr>
          <w:noProof/>
          <w:lang w:val="vi-VN"/>
        </w:rPr>
        <w:drawing>
          <wp:inline distT="0" distB="0" distL="0" distR="0" wp14:anchorId="0E5ABF0C" wp14:editId="60D33376">
            <wp:extent cx="5580380" cy="1739900"/>
            <wp:effectExtent l="0" t="0" r="1270" b="0"/>
            <wp:docPr id="136827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7733" name=""/>
                    <pic:cNvPicPr/>
                  </pic:nvPicPr>
                  <pic:blipFill>
                    <a:blip r:embed="rId49"/>
                    <a:stretch>
                      <a:fillRect/>
                    </a:stretch>
                  </pic:blipFill>
                  <pic:spPr>
                    <a:xfrm>
                      <a:off x="0" y="0"/>
                      <a:ext cx="5580380" cy="1739900"/>
                    </a:xfrm>
                    <a:prstGeom prst="rect">
                      <a:avLst/>
                    </a:prstGeom>
                  </pic:spPr>
                </pic:pic>
              </a:graphicData>
            </a:graphic>
          </wp:inline>
        </w:drawing>
      </w:r>
    </w:p>
    <w:p w14:paraId="2B6F9C81" w14:textId="6FF1FDD9" w:rsidR="00175BE9" w:rsidRDefault="000B42C3" w:rsidP="00702DA3">
      <w:pPr>
        <w:pStyle w:val="Caption"/>
        <w:spacing w:line="360" w:lineRule="auto"/>
        <w:rPr>
          <w:lang w:val="vi-VN"/>
        </w:rPr>
      </w:pPr>
      <w:bookmarkStart w:id="82" w:name="_Toc185502320"/>
      <w:r>
        <w:t xml:space="preserve">Figure </w:t>
      </w:r>
      <w:r>
        <w:fldChar w:fldCharType="begin"/>
      </w:r>
      <w:r>
        <w:instrText xml:space="preserve"> SEQ Figure \* ARABIC </w:instrText>
      </w:r>
      <w:r>
        <w:fldChar w:fldCharType="separate"/>
      </w:r>
      <w:r w:rsidR="00C55D93">
        <w:rPr>
          <w:noProof/>
        </w:rPr>
        <w:t>36</w:t>
      </w:r>
      <w:r>
        <w:fldChar w:fldCharType="end"/>
      </w:r>
      <w:r>
        <w:rPr>
          <w:lang w:val="vi-VN"/>
        </w:rPr>
        <w:t>. Xử lý cột Memory Storage Capacity, Digital Storage Capacity (2)</w:t>
      </w:r>
      <w:bookmarkEnd w:id="82"/>
    </w:p>
    <w:p w14:paraId="2DE5D314" w14:textId="77777777" w:rsidR="000436BC" w:rsidRDefault="000436BC" w:rsidP="00702DA3">
      <w:pPr>
        <w:keepNext/>
        <w:jc w:val="center"/>
      </w:pPr>
      <w:r w:rsidRPr="000436BC">
        <w:rPr>
          <w:noProof/>
          <w:lang w:val="vi-VN"/>
        </w:rPr>
        <w:lastRenderedPageBreak/>
        <w:drawing>
          <wp:inline distT="0" distB="0" distL="0" distR="0" wp14:anchorId="52F20BCD" wp14:editId="2FEEB3E3">
            <wp:extent cx="5580380" cy="3359785"/>
            <wp:effectExtent l="0" t="0" r="1270" b="0"/>
            <wp:docPr id="100078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2745" name=""/>
                    <pic:cNvPicPr/>
                  </pic:nvPicPr>
                  <pic:blipFill>
                    <a:blip r:embed="rId50"/>
                    <a:stretch>
                      <a:fillRect/>
                    </a:stretch>
                  </pic:blipFill>
                  <pic:spPr>
                    <a:xfrm>
                      <a:off x="0" y="0"/>
                      <a:ext cx="5580380" cy="3359785"/>
                    </a:xfrm>
                    <a:prstGeom prst="rect">
                      <a:avLst/>
                    </a:prstGeom>
                  </pic:spPr>
                </pic:pic>
              </a:graphicData>
            </a:graphic>
          </wp:inline>
        </w:drawing>
      </w:r>
    </w:p>
    <w:p w14:paraId="4897D737" w14:textId="022D87D7" w:rsidR="000436BC" w:rsidRDefault="000436BC" w:rsidP="00702DA3">
      <w:pPr>
        <w:pStyle w:val="Caption"/>
        <w:spacing w:line="360" w:lineRule="auto"/>
        <w:rPr>
          <w:lang w:val="vi-VN"/>
        </w:rPr>
      </w:pPr>
      <w:bookmarkStart w:id="83" w:name="_Toc185502321"/>
      <w:r>
        <w:t xml:space="preserve">Figure </w:t>
      </w:r>
      <w:r>
        <w:fldChar w:fldCharType="begin"/>
      </w:r>
      <w:r>
        <w:instrText xml:space="preserve"> SEQ Figure \* ARABIC </w:instrText>
      </w:r>
      <w:r>
        <w:fldChar w:fldCharType="separate"/>
      </w:r>
      <w:r w:rsidR="00C55D93">
        <w:rPr>
          <w:noProof/>
        </w:rPr>
        <w:t>37</w:t>
      </w:r>
      <w:r>
        <w:fldChar w:fldCharType="end"/>
      </w:r>
      <w:r>
        <w:rPr>
          <w:lang w:val="vi-VN"/>
        </w:rPr>
        <w:t xml:space="preserve">. </w:t>
      </w:r>
      <w:r w:rsidRPr="000436BC">
        <w:rPr>
          <w:lang w:val="vi-VN"/>
        </w:rPr>
        <w:t>Xử lý cột Memory Storage Capacity, Digital Storage Capacity (</w:t>
      </w:r>
      <w:r>
        <w:rPr>
          <w:lang w:val="vi-VN"/>
        </w:rPr>
        <w:t>3</w:t>
      </w:r>
      <w:r w:rsidRPr="000436BC">
        <w:rPr>
          <w:lang w:val="vi-VN"/>
        </w:rPr>
        <w:t>)</w:t>
      </w:r>
      <w:bookmarkEnd w:id="83"/>
    </w:p>
    <w:p w14:paraId="0340B3D1" w14:textId="77777777" w:rsidR="006A5363" w:rsidRDefault="006A5363" w:rsidP="00702DA3">
      <w:pPr>
        <w:keepNext/>
      </w:pPr>
      <w:r w:rsidRPr="006A5363">
        <w:rPr>
          <w:noProof/>
          <w:lang w:val="vi-VN"/>
        </w:rPr>
        <w:drawing>
          <wp:inline distT="0" distB="0" distL="0" distR="0" wp14:anchorId="13AF8439" wp14:editId="430D24D8">
            <wp:extent cx="5580380" cy="1527810"/>
            <wp:effectExtent l="0" t="0" r="1270" b="0"/>
            <wp:docPr id="3802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4586" name=""/>
                    <pic:cNvPicPr/>
                  </pic:nvPicPr>
                  <pic:blipFill>
                    <a:blip r:embed="rId51"/>
                    <a:stretch>
                      <a:fillRect/>
                    </a:stretch>
                  </pic:blipFill>
                  <pic:spPr>
                    <a:xfrm>
                      <a:off x="0" y="0"/>
                      <a:ext cx="5580380" cy="1527810"/>
                    </a:xfrm>
                    <a:prstGeom prst="rect">
                      <a:avLst/>
                    </a:prstGeom>
                  </pic:spPr>
                </pic:pic>
              </a:graphicData>
            </a:graphic>
          </wp:inline>
        </w:drawing>
      </w:r>
    </w:p>
    <w:p w14:paraId="33A764E1" w14:textId="68E1BCA9" w:rsidR="000436BC" w:rsidRDefault="006A5363" w:rsidP="00702DA3">
      <w:pPr>
        <w:pStyle w:val="Caption"/>
        <w:spacing w:line="360" w:lineRule="auto"/>
        <w:rPr>
          <w:lang w:val="vi-VN"/>
        </w:rPr>
      </w:pPr>
      <w:bookmarkStart w:id="84" w:name="_Toc185502322"/>
      <w:r>
        <w:t xml:space="preserve">Figure </w:t>
      </w:r>
      <w:r>
        <w:fldChar w:fldCharType="begin"/>
      </w:r>
      <w:r>
        <w:instrText xml:space="preserve"> SEQ Figure \* ARABIC </w:instrText>
      </w:r>
      <w:r>
        <w:fldChar w:fldCharType="separate"/>
      </w:r>
      <w:r w:rsidR="00C55D93">
        <w:rPr>
          <w:noProof/>
        </w:rPr>
        <w:t>38</w:t>
      </w:r>
      <w:r>
        <w:fldChar w:fldCharType="end"/>
      </w:r>
      <w:r>
        <w:rPr>
          <w:lang w:val="vi-VN"/>
        </w:rPr>
        <w:t xml:space="preserve">. </w:t>
      </w:r>
      <w:r w:rsidRPr="006A5363">
        <w:rPr>
          <w:lang w:val="vi-VN"/>
        </w:rPr>
        <w:t>Xử lý cột Memory Storage Capacity, Digital Storage Capacity (</w:t>
      </w:r>
      <w:r>
        <w:rPr>
          <w:lang w:val="vi-VN"/>
        </w:rPr>
        <w:t>4</w:t>
      </w:r>
      <w:r w:rsidRPr="006A5363">
        <w:rPr>
          <w:lang w:val="vi-VN"/>
        </w:rPr>
        <w:t>)</w:t>
      </w:r>
      <w:bookmarkEnd w:id="84"/>
    </w:p>
    <w:p w14:paraId="7D0D74E5" w14:textId="77777777" w:rsidR="00515B3D" w:rsidRDefault="00515B3D" w:rsidP="00702DA3">
      <w:pPr>
        <w:keepNext/>
        <w:jc w:val="center"/>
      </w:pPr>
      <w:r w:rsidRPr="00515B3D">
        <w:rPr>
          <w:noProof/>
          <w:lang w:val="vi-VN"/>
        </w:rPr>
        <w:lastRenderedPageBreak/>
        <w:drawing>
          <wp:inline distT="0" distB="0" distL="0" distR="0" wp14:anchorId="640F489D" wp14:editId="3961A220">
            <wp:extent cx="4677428" cy="4534533"/>
            <wp:effectExtent l="0" t="0" r="8890" b="0"/>
            <wp:docPr id="71631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16206" name=""/>
                    <pic:cNvPicPr/>
                  </pic:nvPicPr>
                  <pic:blipFill>
                    <a:blip r:embed="rId52"/>
                    <a:stretch>
                      <a:fillRect/>
                    </a:stretch>
                  </pic:blipFill>
                  <pic:spPr>
                    <a:xfrm>
                      <a:off x="0" y="0"/>
                      <a:ext cx="4677428" cy="4534533"/>
                    </a:xfrm>
                    <a:prstGeom prst="rect">
                      <a:avLst/>
                    </a:prstGeom>
                  </pic:spPr>
                </pic:pic>
              </a:graphicData>
            </a:graphic>
          </wp:inline>
        </w:drawing>
      </w:r>
    </w:p>
    <w:p w14:paraId="122821EC" w14:textId="27611737" w:rsidR="00515B3D" w:rsidRPr="00515B3D" w:rsidRDefault="00515B3D" w:rsidP="00702DA3">
      <w:pPr>
        <w:pStyle w:val="Caption"/>
        <w:spacing w:line="360" w:lineRule="auto"/>
        <w:rPr>
          <w:lang w:val="vi-VN"/>
        </w:rPr>
      </w:pPr>
      <w:bookmarkStart w:id="85" w:name="_Toc185502323"/>
      <w:r>
        <w:t xml:space="preserve">Figure </w:t>
      </w:r>
      <w:r>
        <w:fldChar w:fldCharType="begin"/>
      </w:r>
      <w:r>
        <w:instrText xml:space="preserve"> SEQ Figure \* ARABIC </w:instrText>
      </w:r>
      <w:r>
        <w:fldChar w:fldCharType="separate"/>
      </w:r>
      <w:r w:rsidR="00C55D93">
        <w:rPr>
          <w:noProof/>
        </w:rPr>
        <w:t>39</w:t>
      </w:r>
      <w:r>
        <w:fldChar w:fldCharType="end"/>
      </w:r>
      <w:r>
        <w:rPr>
          <w:lang w:val="vi-VN"/>
        </w:rPr>
        <w:t>. Kết quả Memory Storage Capacity, Digital Storage Capacity</w:t>
      </w:r>
      <w:bookmarkEnd w:id="85"/>
    </w:p>
    <w:p w14:paraId="789A870D" w14:textId="01E6328A" w:rsidR="00515B3D" w:rsidRDefault="005C387C" w:rsidP="00702DA3">
      <w:pPr>
        <w:pStyle w:val="Heading3"/>
        <w:rPr>
          <w:lang w:val="vi-VN"/>
        </w:rPr>
      </w:pPr>
      <w:bookmarkStart w:id="86" w:name="_Toc185471229"/>
      <w:r>
        <w:rPr>
          <w:lang w:val="vi-VN"/>
        </w:rPr>
        <w:t xml:space="preserve">Xử lý cột </w:t>
      </w:r>
      <w:r w:rsidR="000553B4">
        <w:rPr>
          <w:lang w:val="vi-VN"/>
        </w:rPr>
        <w:t>Hardware Interface</w:t>
      </w:r>
      <w:bookmarkEnd w:id="86"/>
    </w:p>
    <w:p w14:paraId="2AD2E005" w14:textId="37484376" w:rsidR="00515B3D" w:rsidRDefault="00515B3D" w:rsidP="00702DA3">
      <w:pPr>
        <w:pStyle w:val="ListParagraph"/>
        <w:numPr>
          <w:ilvl w:val="0"/>
          <w:numId w:val="14"/>
        </w:numPr>
        <w:ind w:left="993"/>
        <w:rPr>
          <w:lang w:val="vi-VN"/>
        </w:rPr>
      </w:pPr>
      <w:r>
        <w:rPr>
          <w:lang w:val="vi-VN"/>
        </w:rPr>
        <w:t xml:space="preserve">Tương tự cột </w:t>
      </w:r>
      <w:r w:rsidR="005F67C0">
        <w:rPr>
          <w:lang w:val="vi-VN"/>
        </w:rPr>
        <w:t>Brand nhưng không cần phải lọc ra các Interface do số lượng Interface nhỏ.</w:t>
      </w:r>
    </w:p>
    <w:p w14:paraId="0AF9E444" w14:textId="77777777" w:rsidR="004F4EB1" w:rsidRDefault="004F4EB1" w:rsidP="00702DA3">
      <w:pPr>
        <w:keepNext/>
      </w:pPr>
      <w:r w:rsidRPr="004F4EB1">
        <w:rPr>
          <w:noProof/>
          <w:lang w:val="vi-VN"/>
        </w:rPr>
        <w:lastRenderedPageBreak/>
        <w:drawing>
          <wp:inline distT="0" distB="0" distL="0" distR="0" wp14:anchorId="28A38DA1" wp14:editId="7DBB8B23">
            <wp:extent cx="5580380" cy="3936365"/>
            <wp:effectExtent l="0" t="0" r="1270" b="6985"/>
            <wp:docPr id="207894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9221" name=""/>
                    <pic:cNvPicPr/>
                  </pic:nvPicPr>
                  <pic:blipFill>
                    <a:blip r:embed="rId53"/>
                    <a:stretch>
                      <a:fillRect/>
                    </a:stretch>
                  </pic:blipFill>
                  <pic:spPr>
                    <a:xfrm>
                      <a:off x="0" y="0"/>
                      <a:ext cx="5580380" cy="3936365"/>
                    </a:xfrm>
                    <a:prstGeom prst="rect">
                      <a:avLst/>
                    </a:prstGeom>
                  </pic:spPr>
                </pic:pic>
              </a:graphicData>
            </a:graphic>
          </wp:inline>
        </w:drawing>
      </w:r>
    </w:p>
    <w:p w14:paraId="3BFEF04A" w14:textId="5BEB3BF9" w:rsidR="005F67C0" w:rsidRDefault="004F4EB1" w:rsidP="00702DA3">
      <w:pPr>
        <w:pStyle w:val="Caption"/>
        <w:spacing w:line="360" w:lineRule="auto"/>
        <w:rPr>
          <w:lang w:val="vi-VN"/>
        </w:rPr>
      </w:pPr>
      <w:bookmarkStart w:id="87" w:name="_Toc185502324"/>
      <w:r>
        <w:t xml:space="preserve">Figure </w:t>
      </w:r>
      <w:r>
        <w:fldChar w:fldCharType="begin"/>
      </w:r>
      <w:r>
        <w:instrText xml:space="preserve"> SEQ Figure \* ARABIC </w:instrText>
      </w:r>
      <w:r>
        <w:fldChar w:fldCharType="separate"/>
      </w:r>
      <w:r w:rsidR="00C55D93">
        <w:rPr>
          <w:noProof/>
        </w:rPr>
        <w:t>40</w:t>
      </w:r>
      <w:r>
        <w:fldChar w:fldCharType="end"/>
      </w:r>
      <w:r>
        <w:rPr>
          <w:lang w:val="vi-VN"/>
        </w:rPr>
        <w:t>. Xử lý cột Hardware Interface</w:t>
      </w:r>
      <w:bookmarkEnd w:id="87"/>
    </w:p>
    <w:p w14:paraId="67A602E8" w14:textId="77777777" w:rsidR="0043180F" w:rsidRDefault="0043180F" w:rsidP="00702DA3">
      <w:pPr>
        <w:keepNext/>
        <w:jc w:val="center"/>
      </w:pPr>
      <w:r w:rsidRPr="0043180F">
        <w:rPr>
          <w:noProof/>
          <w:lang w:val="vi-VN"/>
        </w:rPr>
        <w:lastRenderedPageBreak/>
        <w:drawing>
          <wp:inline distT="0" distB="0" distL="0" distR="0" wp14:anchorId="530E2782" wp14:editId="610E7EDD">
            <wp:extent cx="3115110" cy="5229955"/>
            <wp:effectExtent l="0" t="0" r="9525" b="8890"/>
            <wp:docPr id="131853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36009" name=""/>
                    <pic:cNvPicPr/>
                  </pic:nvPicPr>
                  <pic:blipFill>
                    <a:blip r:embed="rId54"/>
                    <a:stretch>
                      <a:fillRect/>
                    </a:stretch>
                  </pic:blipFill>
                  <pic:spPr>
                    <a:xfrm>
                      <a:off x="0" y="0"/>
                      <a:ext cx="3115110" cy="5229955"/>
                    </a:xfrm>
                    <a:prstGeom prst="rect">
                      <a:avLst/>
                    </a:prstGeom>
                  </pic:spPr>
                </pic:pic>
              </a:graphicData>
            </a:graphic>
          </wp:inline>
        </w:drawing>
      </w:r>
    </w:p>
    <w:p w14:paraId="639CD65B" w14:textId="52600766" w:rsidR="0043180F" w:rsidRPr="0043180F" w:rsidRDefault="0043180F" w:rsidP="00702DA3">
      <w:pPr>
        <w:pStyle w:val="Caption"/>
        <w:spacing w:line="360" w:lineRule="auto"/>
        <w:rPr>
          <w:lang w:val="vi-VN"/>
        </w:rPr>
      </w:pPr>
      <w:bookmarkStart w:id="88" w:name="_Toc185502325"/>
      <w:r>
        <w:t xml:space="preserve">Figure </w:t>
      </w:r>
      <w:r>
        <w:fldChar w:fldCharType="begin"/>
      </w:r>
      <w:r>
        <w:instrText xml:space="preserve"> SEQ Figure \* ARABIC </w:instrText>
      </w:r>
      <w:r>
        <w:fldChar w:fldCharType="separate"/>
      </w:r>
      <w:r w:rsidR="00C55D93">
        <w:rPr>
          <w:noProof/>
        </w:rPr>
        <w:t>41</w:t>
      </w:r>
      <w:r>
        <w:fldChar w:fldCharType="end"/>
      </w:r>
      <w:r>
        <w:rPr>
          <w:lang w:val="vi-VN"/>
        </w:rPr>
        <w:t>. Kết quả Hardware Interface</w:t>
      </w:r>
      <w:bookmarkEnd w:id="88"/>
    </w:p>
    <w:p w14:paraId="0A7F05E7" w14:textId="156EDB4A" w:rsidR="000553B4" w:rsidRDefault="000553B4" w:rsidP="00702DA3">
      <w:pPr>
        <w:pStyle w:val="Heading3"/>
        <w:rPr>
          <w:lang w:val="vi-VN"/>
        </w:rPr>
      </w:pPr>
      <w:bookmarkStart w:id="89" w:name="_Toc185471230"/>
      <w:r>
        <w:rPr>
          <w:lang w:val="vi-VN"/>
        </w:rPr>
        <w:t xml:space="preserve">Xử lý cột </w:t>
      </w:r>
      <w:r w:rsidR="00257DF5">
        <w:rPr>
          <w:lang w:val="vi-VN"/>
        </w:rPr>
        <w:t xml:space="preserve">Write Speed, </w:t>
      </w:r>
      <w:r w:rsidR="0026121D">
        <w:rPr>
          <w:lang w:val="vi-VN"/>
        </w:rPr>
        <w:t>Read Speed</w:t>
      </w:r>
      <w:bookmarkEnd w:id="89"/>
    </w:p>
    <w:p w14:paraId="494539B9" w14:textId="4336CF70" w:rsidR="0043180F" w:rsidRDefault="008B0956" w:rsidP="00702DA3">
      <w:pPr>
        <w:pStyle w:val="ListParagraph"/>
        <w:numPr>
          <w:ilvl w:val="0"/>
          <w:numId w:val="14"/>
        </w:numPr>
        <w:ind w:left="993"/>
        <w:rPr>
          <w:lang w:val="vi-VN"/>
        </w:rPr>
      </w:pPr>
      <w:r>
        <w:rPr>
          <w:lang w:val="vi-VN"/>
        </w:rPr>
        <w:t xml:space="preserve">Tương tự như cột Memory Storage Capacity, ta sẽ tìm dữ liệu trong </w:t>
      </w:r>
      <w:r w:rsidR="00910E4E">
        <w:rPr>
          <w:lang w:val="vi-VN"/>
        </w:rPr>
        <w:t xml:space="preserve">title nếu dữ liệu trống và bỏ qua nếu dữ liệu đã có. Trong trường hợp nếu title không có đữ liệu thì sẽ điền </w:t>
      </w:r>
      <w:r w:rsidR="00DB477D">
        <w:rPr>
          <w:lang w:val="vi-VN"/>
        </w:rPr>
        <w:t>0.</w:t>
      </w:r>
    </w:p>
    <w:p w14:paraId="07CC993B" w14:textId="27F9C2E5" w:rsidR="00DB477D" w:rsidRDefault="00DB477D" w:rsidP="00702DA3">
      <w:pPr>
        <w:pStyle w:val="ListParagraph"/>
        <w:numPr>
          <w:ilvl w:val="0"/>
          <w:numId w:val="14"/>
        </w:numPr>
        <w:ind w:left="993"/>
        <w:rPr>
          <w:lang w:val="vi-VN"/>
        </w:rPr>
      </w:pPr>
      <w:r>
        <w:rPr>
          <w:lang w:val="vi-VN"/>
        </w:rPr>
        <w:t xml:space="preserve">Đối với Read Speed, tương tự </w:t>
      </w:r>
      <w:r w:rsidR="00335F74">
        <w:rPr>
          <w:lang w:val="vi-VN"/>
        </w:rPr>
        <w:t xml:space="preserve">như Write Speed nhưng trong trường hợp dữ liệu </w:t>
      </w:r>
      <w:r w:rsidR="007E2272">
        <w:rPr>
          <w:lang w:val="vi-VN"/>
        </w:rPr>
        <w:t>bị thiếu thì ta sẽ lấy dữ liệu của Write Speed điền vào Read Speed.</w:t>
      </w:r>
    </w:p>
    <w:p w14:paraId="75546E50" w14:textId="77777777" w:rsidR="000B63DD" w:rsidRDefault="000B63DD" w:rsidP="00702DA3">
      <w:pPr>
        <w:keepNext/>
      </w:pPr>
      <w:r w:rsidRPr="000B63DD">
        <w:rPr>
          <w:noProof/>
          <w:lang w:val="vi-VN"/>
        </w:rPr>
        <w:lastRenderedPageBreak/>
        <w:drawing>
          <wp:inline distT="0" distB="0" distL="0" distR="0" wp14:anchorId="23578B0D" wp14:editId="325D6936">
            <wp:extent cx="5580380" cy="2073275"/>
            <wp:effectExtent l="0" t="0" r="1270" b="3175"/>
            <wp:docPr id="18683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1852" name=""/>
                    <pic:cNvPicPr/>
                  </pic:nvPicPr>
                  <pic:blipFill>
                    <a:blip r:embed="rId55"/>
                    <a:stretch>
                      <a:fillRect/>
                    </a:stretch>
                  </pic:blipFill>
                  <pic:spPr>
                    <a:xfrm>
                      <a:off x="0" y="0"/>
                      <a:ext cx="5580380" cy="2073275"/>
                    </a:xfrm>
                    <a:prstGeom prst="rect">
                      <a:avLst/>
                    </a:prstGeom>
                  </pic:spPr>
                </pic:pic>
              </a:graphicData>
            </a:graphic>
          </wp:inline>
        </w:drawing>
      </w:r>
    </w:p>
    <w:p w14:paraId="7D008273" w14:textId="415E210A" w:rsidR="007E2272" w:rsidRDefault="000B63DD" w:rsidP="00702DA3">
      <w:pPr>
        <w:pStyle w:val="Caption"/>
        <w:spacing w:line="360" w:lineRule="auto"/>
        <w:rPr>
          <w:lang w:val="vi-VN"/>
        </w:rPr>
      </w:pPr>
      <w:bookmarkStart w:id="90" w:name="_Toc185502326"/>
      <w:r>
        <w:t xml:space="preserve">Figure </w:t>
      </w:r>
      <w:r>
        <w:fldChar w:fldCharType="begin"/>
      </w:r>
      <w:r>
        <w:instrText xml:space="preserve"> SEQ Figure \* ARABIC </w:instrText>
      </w:r>
      <w:r>
        <w:fldChar w:fldCharType="separate"/>
      </w:r>
      <w:r w:rsidR="00C55D93">
        <w:rPr>
          <w:noProof/>
        </w:rPr>
        <w:t>42</w:t>
      </w:r>
      <w:r>
        <w:fldChar w:fldCharType="end"/>
      </w:r>
      <w:r>
        <w:rPr>
          <w:lang w:val="vi-VN"/>
        </w:rPr>
        <w:t>. Xử lý cột Write Speed</w:t>
      </w:r>
      <w:bookmarkEnd w:id="90"/>
    </w:p>
    <w:p w14:paraId="6AE73A85" w14:textId="77777777" w:rsidR="00914C32" w:rsidRDefault="00914C32" w:rsidP="00702DA3">
      <w:pPr>
        <w:keepNext/>
        <w:jc w:val="center"/>
      </w:pPr>
      <w:r w:rsidRPr="00914C32">
        <w:rPr>
          <w:noProof/>
          <w:lang w:val="vi-VN"/>
        </w:rPr>
        <w:drawing>
          <wp:inline distT="0" distB="0" distL="0" distR="0" wp14:anchorId="71B09330" wp14:editId="1E0B82C3">
            <wp:extent cx="2572109" cy="4458322"/>
            <wp:effectExtent l="0" t="0" r="0" b="0"/>
            <wp:docPr id="204038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84470" name=""/>
                    <pic:cNvPicPr/>
                  </pic:nvPicPr>
                  <pic:blipFill>
                    <a:blip r:embed="rId56"/>
                    <a:stretch>
                      <a:fillRect/>
                    </a:stretch>
                  </pic:blipFill>
                  <pic:spPr>
                    <a:xfrm>
                      <a:off x="0" y="0"/>
                      <a:ext cx="2572109" cy="4458322"/>
                    </a:xfrm>
                    <a:prstGeom prst="rect">
                      <a:avLst/>
                    </a:prstGeom>
                  </pic:spPr>
                </pic:pic>
              </a:graphicData>
            </a:graphic>
          </wp:inline>
        </w:drawing>
      </w:r>
    </w:p>
    <w:p w14:paraId="0B912F1D" w14:textId="0112B1A1" w:rsidR="00914C32" w:rsidRPr="00914C32" w:rsidRDefault="00914C32" w:rsidP="00702DA3">
      <w:pPr>
        <w:pStyle w:val="Caption"/>
        <w:spacing w:line="360" w:lineRule="auto"/>
        <w:rPr>
          <w:lang w:val="vi-VN"/>
        </w:rPr>
      </w:pPr>
      <w:bookmarkStart w:id="91" w:name="_Toc185502327"/>
      <w:r>
        <w:t xml:space="preserve">Figure </w:t>
      </w:r>
      <w:r>
        <w:fldChar w:fldCharType="begin"/>
      </w:r>
      <w:r>
        <w:instrText xml:space="preserve"> SEQ Figure \* ARABIC </w:instrText>
      </w:r>
      <w:r>
        <w:fldChar w:fldCharType="separate"/>
      </w:r>
      <w:r w:rsidR="00C55D93">
        <w:rPr>
          <w:noProof/>
        </w:rPr>
        <w:t>43</w:t>
      </w:r>
      <w:r>
        <w:fldChar w:fldCharType="end"/>
      </w:r>
      <w:r>
        <w:rPr>
          <w:lang w:val="vi-VN"/>
        </w:rPr>
        <w:t>. Kết quả Write Speed</w:t>
      </w:r>
      <w:bookmarkEnd w:id="91"/>
    </w:p>
    <w:p w14:paraId="27EBBE54" w14:textId="77777777" w:rsidR="006E0D16" w:rsidRDefault="00842DE4" w:rsidP="00702DA3">
      <w:pPr>
        <w:keepNext/>
      </w:pPr>
      <w:r w:rsidRPr="00842DE4">
        <w:rPr>
          <w:noProof/>
          <w:lang w:val="vi-VN"/>
        </w:rPr>
        <w:lastRenderedPageBreak/>
        <w:drawing>
          <wp:inline distT="0" distB="0" distL="0" distR="0" wp14:anchorId="3CDC6CC3" wp14:editId="3C1E707E">
            <wp:extent cx="5580380" cy="1477010"/>
            <wp:effectExtent l="0" t="0" r="1270" b="8890"/>
            <wp:docPr id="110022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1865" name=""/>
                    <pic:cNvPicPr/>
                  </pic:nvPicPr>
                  <pic:blipFill>
                    <a:blip r:embed="rId57"/>
                    <a:stretch>
                      <a:fillRect/>
                    </a:stretch>
                  </pic:blipFill>
                  <pic:spPr>
                    <a:xfrm>
                      <a:off x="0" y="0"/>
                      <a:ext cx="5580380" cy="1477010"/>
                    </a:xfrm>
                    <a:prstGeom prst="rect">
                      <a:avLst/>
                    </a:prstGeom>
                  </pic:spPr>
                </pic:pic>
              </a:graphicData>
            </a:graphic>
          </wp:inline>
        </w:drawing>
      </w:r>
    </w:p>
    <w:p w14:paraId="2D943130" w14:textId="1767C8FF" w:rsidR="000B63DD" w:rsidRDefault="006E0D16" w:rsidP="00702DA3">
      <w:pPr>
        <w:pStyle w:val="Caption"/>
        <w:spacing w:line="360" w:lineRule="auto"/>
        <w:rPr>
          <w:lang w:val="vi-VN"/>
        </w:rPr>
      </w:pPr>
      <w:bookmarkStart w:id="92" w:name="_Toc185502328"/>
      <w:r>
        <w:t xml:space="preserve">Figure </w:t>
      </w:r>
      <w:r>
        <w:fldChar w:fldCharType="begin"/>
      </w:r>
      <w:r>
        <w:instrText xml:space="preserve"> SEQ Figure \* ARABIC </w:instrText>
      </w:r>
      <w:r>
        <w:fldChar w:fldCharType="separate"/>
      </w:r>
      <w:r w:rsidR="00C55D93">
        <w:rPr>
          <w:noProof/>
        </w:rPr>
        <w:t>44</w:t>
      </w:r>
      <w:r>
        <w:fldChar w:fldCharType="end"/>
      </w:r>
      <w:r>
        <w:rPr>
          <w:lang w:val="vi-VN"/>
        </w:rPr>
        <w:t>. Xử lý cột Read Speed</w:t>
      </w:r>
      <w:bookmarkEnd w:id="92"/>
    </w:p>
    <w:p w14:paraId="20C6D947" w14:textId="77777777" w:rsidR="00466E52" w:rsidRDefault="00466E52" w:rsidP="00702DA3">
      <w:pPr>
        <w:keepNext/>
        <w:jc w:val="center"/>
      </w:pPr>
      <w:r w:rsidRPr="00466E52">
        <w:rPr>
          <w:noProof/>
          <w:lang w:val="vi-VN"/>
        </w:rPr>
        <w:drawing>
          <wp:inline distT="0" distB="0" distL="0" distR="0" wp14:anchorId="07999684" wp14:editId="2A2FE93F">
            <wp:extent cx="2495898" cy="4534533"/>
            <wp:effectExtent l="0" t="0" r="0" b="0"/>
            <wp:docPr id="76253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32139" name=""/>
                    <pic:cNvPicPr/>
                  </pic:nvPicPr>
                  <pic:blipFill>
                    <a:blip r:embed="rId58"/>
                    <a:stretch>
                      <a:fillRect/>
                    </a:stretch>
                  </pic:blipFill>
                  <pic:spPr>
                    <a:xfrm>
                      <a:off x="0" y="0"/>
                      <a:ext cx="2495898" cy="4534533"/>
                    </a:xfrm>
                    <a:prstGeom prst="rect">
                      <a:avLst/>
                    </a:prstGeom>
                  </pic:spPr>
                </pic:pic>
              </a:graphicData>
            </a:graphic>
          </wp:inline>
        </w:drawing>
      </w:r>
    </w:p>
    <w:p w14:paraId="39246F1C" w14:textId="67E2959F" w:rsidR="006E0D16" w:rsidRPr="00466E52" w:rsidRDefault="00466E52" w:rsidP="00702DA3">
      <w:pPr>
        <w:pStyle w:val="Caption"/>
        <w:spacing w:line="360" w:lineRule="auto"/>
        <w:rPr>
          <w:lang w:val="vi-VN"/>
        </w:rPr>
      </w:pPr>
      <w:bookmarkStart w:id="93" w:name="_Toc185502329"/>
      <w:r>
        <w:t xml:space="preserve">Figure </w:t>
      </w:r>
      <w:r>
        <w:fldChar w:fldCharType="begin"/>
      </w:r>
      <w:r>
        <w:instrText xml:space="preserve"> SEQ Figure \* ARABIC </w:instrText>
      </w:r>
      <w:r>
        <w:fldChar w:fldCharType="separate"/>
      </w:r>
      <w:r w:rsidR="00C55D93">
        <w:rPr>
          <w:noProof/>
        </w:rPr>
        <w:t>45</w:t>
      </w:r>
      <w:r>
        <w:fldChar w:fldCharType="end"/>
      </w:r>
      <w:r>
        <w:rPr>
          <w:lang w:val="vi-VN"/>
        </w:rPr>
        <w:t>. Kết quả Read Speed</w:t>
      </w:r>
      <w:bookmarkEnd w:id="93"/>
    </w:p>
    <w:p w14:paraId="009C2350" w14:textId="0DCD6030" w:rsidR="003F3DB4" w:rsidRDefault="003F3DB4" w:rsidP="00702DA3">
      <w:pPr>
        <w:pStyle w:val="Heading3"/>
        <w:rPr>
          <w:lang w:val="vi-VN"/>
        </w:rPr>
      </w:pPr>
      <w:bookmarkStart w:id="94" w:name="_Toc185471231"/>
      <w:r>
        <w:rPr>
          <w:lang w:val="vi-VN"/>
        </w:rPr>
        <w:t>Xử lý cột Color</w:t>
      </w:r>
      <w:bookmarkEnd w:id="94"/>
    </w:p>
    <w:p w14:paraId="5FD816C4" w14:textId="261A64DB" w:rsidR="00466E52" w:rsidRPr="00B774B1" w:rsidRDefault="007B39D0" w:rsidP="00702DA3">
      <w:pPr>
        <w:pStyle w:val="ListParagraph"/>
        <w:numPr>
          <w:ilvl w:val="0"/>
          <w:numId w:val="15"/>
        </w:numPr>
        <w:ind w:left="993"/>
        <w:rPr>
          <w:lang w:val="vi-VN"/>
        </w:rPr>
      </w:pPr>
      <w:r>
        <w:rPr>
          <w:lang w:val="vi-VN"/>
        </w:rPr>
        <w:t>Tương</w:t>
      </w:r>
      <w:r w:rsidR="00BF72A6">
        <w:rPr>
          <w:lang w:val="vi-VN"/>
        </w:rPr>
        <w:t xml:space="preserve"> tự như Brands, đánh giá sơ bộ cho ta </w:t>
      </w:r>
      <w:r w:rsidR="00B22FE4">
        <w:rPr>
          <w:lang w:val="vi-VN"/>
        </w:rPr>
        <w:t xml:space="preserve">thấy không những xuất hiện lượng lớn Color khác nhau, cột cũng bị nhiễu dữ liệu do các dữ liệu không </w:t>
      </w:r>
      <w:r w:rsidR="00B22FE4">
        <w:rPr>
          <w:lang w:val="vi-VN"/>
        </w:rPr>
        <w:lastRenderedPageBreak/>
        <w:t>liên quan xuất hiện.</w:t>
      </w:r>
    </w:p>
    <w:p w14:paraId="3CCD0EC4" w14:textId="77777777" w:rsidR="007C5823" w:rsidRDefault="007C5823" w:rsidP="00702DA3">
      <w:pPr>
        <w:keepNext/>
        <w:jc w:val="center"/>
      </w:pPr>
      <w:r w:rsidRPr="007C5823">
        <w:rPr>
          <w:noProof/>
          <w:lang w:val="vi-VN"/>
        </w:rPr>
        <w:drawing>
          <wp:inline distT="0" distB="0" distL="0" distR="0" wp14:anchorId="141039BA" wp14:editId="4D8357C8">
            <wp:extent cx="2114845" cy="5220429"/>
            <wp:effectExtent l="0" t="0" r="0" b="0"/>
            <wp:docPr id="102902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9446" name=""/>
                    <pic:cNvPicPr/>
                  </pic:nvPicPr>
                  <pic:blipFill>
                    <a:blip r:embed="rId59"/>
                    <a:stretch>
                      <a:fillRect/>
                    </a:stretch>
                  </pic:blipFill>
                  <pic:spPr>
                    <a:xfrm>
                      <a:off x="0" y="0"/>
                      <a:ext cx="2114845" cy="5220429"/>
                    </a:xfrm>
                    <a:prstGeom prst="rect">
                      <a:avLst/>
                    </a:prstGeom>
                  </pic:spPr>
                </pic:pic>
              </a:graphicData>
            </a:graphic>
          </wp:inline>
        </w:drawing>
      </w:r>
    </w:p>
    <w:p w14:paraId="6CB8530F" w14:textId="15DE6C86" w:rsidR="00EF243E" w:rsidRPr="00EF243E" w:rsidRDefault="007C5823" w:rsidP="00702DA3">
      <w:pPr>
        <w:pStyle w:val="Caption"/>
        <w:spacing w:line="360" w:lineRule="auto"/>
        <w:rPr>
          <w:lang w:val="vi-VN"/>
        </w:rPr>
      </w:pPr>
      <w:bookmarkStart w:id="95" w:name="_Toc185502330"/>
      <w:r>
        <w:t xml:space="preserve">Figure </w:t>
      </w:r>
      <w:r>
        <w:fldChar w:fldCharType="begin"/>
      </w:r>
      <w:r>
        <w:instrText xml:space="preserve"> SEQ Figure \* ARABIC </w:instrText>
      </w:r>
      <w:r>
        <w:fldChar w:fldCharType="separate"/>
      </w:r>
      <w:r w:rsidR="00C55D93">
        <w:rPr>
          <w:noProof/>
        </w:rPr>
        <w:t>46</w:t>
      </w:r>
      <w:r>
        <w:fldChar w:fldCharType="end"/>
      </w:r>
      <w:r>
        <w:rPr>
          <w:lang w:val="vi-VN"/>
        </w:rPr>
        <w:t>. Đếm số Color</w:t>
      </w:r>
      <w:bookmarkEnd w:id="95"/>
    </w:p>
    <w:p w14:paraId="4306B038" w14:textId="1A11BB70" w:rsidR="00B22FE4" w:rsidRPr="00B774B1" w:rsidRDefault="00B22FE4" w:rsidP="00702DA3">
      <w:pPr>
        <w:pStyle w:val="ListParagraph"/>
        <w:numPr>
          <w:ilvl w:val="0"/>
          <w:numId w:val="15"/>
        </w:numPr>
        <w:ind w:left="993"/>
        <w:rPr>
          <w:lang w:val="vi-VN"/>
        </w:rPr>
      </w:pPr>
      <w:r>
        <w:rPr>
          <w:lang w:val="vi-VN"/>
        </w:rPr>
        <w:t>Bắt buộc phải tạo hẵn một mảng chứa các màu định sẵn</w:t>
      </w:r>
      <w:r w:rsidR="00EF243E">
        <w:rPr>
          <w:lang w:val="vi-VN"/>
        </w:rPr>
        <w:t xml:space="preserve"> để xử lý.</w:t>
      </w:r>
    </w:p>
    <w:p w14:paraId="0BDD7A22" w14:textId="77777777" w:rsidR="00B00DDD" w:rsidRDefault="00B00DDD" w:rsidP="00702DA3">
      <w:pPr>
        <w:keepNext/>
      </w:pPr>
      <w:r w:rsidRPr="00B00DDD">
        <w:rPr>
          <w:noProof/>
          <w:lang w:val="vi-VN"/>
        </w:rPr>
        <w:lastRenderedPageBreak/>
        <w:drawing>
          <wp:inline distT="0" distB="0" distL="0" distR="0" wp14:anchorId="6A154866" wp14:editId="2ADF6709">
            <wp:extent cx="5580380" cy="2960370"/>
            <wp:effectExtent l="0" t="0" r="1270" b="0"/>
            <wp:docPr id="18552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94718" name=""/>
                    <pic:cNvPicPr/>
                  </pic:nvPicPr>
                  <pic:blipFill>
                    <a:blip r:embed="rId60"/>
                    <a:stretch>
                      <a:fillRect/>
                    </a:stretch>
                  </pic:blipFill>
                  <pic:spPr>
                    <a:xfrm>
                      <a:off x="0" y="0"/>
                      <a:ext cx="5580380" cy="2960370"/>
                    </a:xfrm>
                    <a:prstGeom prst="rect">
                      <a:avLst/>
                    </a:prstGeom>
                  </pic:spPr>
                </pic:pic>
              </a:graphicData>
            </a:graphic>
          </wp:inline>
        </w:drawing>
      </w:r>
    </w:p>
    <w:p w14:paraId="497544E0" w14:textId="1ED1AAF1" w:rsidR="00B00DDD" w:rsidRDefault="00B00DDD" w:rsidP="00702DA3">
      <w:pPr>
        <w:pStyle w:val="Caption"/>
        <w:spacing w:line="360" w:lineRule="auto"/>
        <w:rPr>
          <w:lang w:val="vi-VN"/>
        </w:rPr>
      </w:pPr>
      <w:bookmarkStart w:id="96" w:name="_Toc185502331"/>
      <w:r>
        <w:t xml:space="preserve">Figure </w:t>
      </w:r>
      <w:r>
        <w:fldChar w:fldCharType="begin"/>
      </w:r>
      <w:r>
        <w:instrText xml:space="preserve"> SEQ Figure \* ARABIC </w:instrText>
      </w:r>
      <w:r>
        <w:fldChar w:fldCharType="separate"/>
      </w:r>
      <w:r w:rsidR="00C55D93">
        <w:rPr>
          <w:noProof/>
        </w:rPr>
        <w:t>47</w:t>
      </w:r>
      <w:r>
        <w:fldChar w:fldCharType="end"/>
      </w:r>
      <w:r>
        <w:rPr>
          <w:lang w:val="vi-VN"/>
        </w:rPr>
        <w:t>. Xử lý cột Color</w:t>
      </w:r>
      <w:bookmarkEnd w:id="96"/>
    </w:p>
    <w:p w14:paraId="3C9E029D" w14:textId="77777777" w:rsidR="00EF2847" w:rsidRDefault="00EF2847" w:rsidP="00702DA3">
      <w:pPr>
        <w:keepNext/>
        <w:jc w:val="center"/>
      </w:pPr>
      <w:r w:rsidRPr="00EF2847">
        <w:rPr>
          <w:noProof/>
          <w:lang w:val="vi-VN"/>
        </w:rPr>
        <w:drawing>
          <wp:inline distT="0" distB="0" distL="0" distR="0" wp14:anchorId="329D8C22" wp14:editId="6115B22A">
            <wp:extent cx="1676634" cy="3600953"/>
            <wp:effectExtent l="0" t="0" r="0" b="0"/>
            <wp:docPr id="190485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55554" name=""/>
                    <pic:cNvPicPr/>
                  </pic:nvPicPr>
                  <pic:blipFill>
                    <a:blip r:embed="rId61"/>
                    <a:stretch>
                      <a:fillRect/>
                    </a:stretch>
                  </pic:blipFill>
                  <pic:spPr>
                    <a:xfrm>
                      <a:off x="0" y="0"/>
                      <a:ext cx="1676634" cy="3600953"/>
                    </a:xfrm>
                    <a:prstGeom prst="rect">
                      <a:avLst/>
                    </a:prstGeom>
                  </pic:spPr>
                </pic:pic>
              </a:graphicData>
            </a:graphic>
          </wp:inline>
        </w:drawing>
      </w:r>
    </w:p>
    <w:p w14:paraId="08203D56" w14:textId="22C2B02E" w:rsidR="00B00DDD" w:rsidRPr="00B00DDD" w:rsidRDefault="00EF2847" w:rsidP="00702DA3">
      <w:pPr>
        <w:pStyle w:val="Caption"/>
        <w:spacing w:line="360" w:lineRule="auto"/>
        <w:rPr>
          <w:lang w:val="vi-VN"/>
        </w:rPr>
      </w:pPr>
      <w:bookmarkStart w:id="97" w:name="_Toc185502332"/>
      <w:r>
        <w:t xml:space="preserve">Figure </w:t>
      </w:r>
      <w:r>
        <w:fldChar w:fldCharType="begin"/>
      </w:r>
      <w:r>
        <w:instrText xml:space="preserve"> SEQ Figure \* ARABIC </w:instrText>
      </w:r>
      <w:r>
        <w:fldChar w:fldCharType="separate"/>
      </w:r>
      <w:r w:rsidR="00C55D93">
        <w:rPr>
          <w:noProof/>
        </w:rPr>
        <w:t>48</w:t>
      </w:r>
      <w:r>
        <w:fldChar w:fldCharType="end"/>
      </w:r>
      <w:r>
        <w:rPr>
          <w:lang w:val="vi-VN"/>
        </w:rPr>
        <w:t>. Kết quả Color</w:t>
      </w:r>
      <w:bookmarkEnd w:id="97"/>
    </w:p>
    <w:p w14:paraId="501A51AA" w14:textId="18B1A805" w:rsidR="00E86338" w:rsidRPr="00722E58" w:rsidRDefault="00EF2847" w:rsidP="00702DA3">
      <w:pPr>
        <w:pStyle w:val="Heading3"/>
        <w:rPr>
          <w:lang w:val="vi-VN"/>
        </w:rPr>
      </w:pPr>
      <w:bookmarkStart w:id="98" w:name="_Toc185471232"/>
      <w:r>
        <w:rPr>
          <w:lang w:val="vi-VN"/>
        </w:rPr>
        <w:lastRenderedPageBreak/>
        <w:t xml:space="preserve">Loại bỏ các </w:t>
      </w:r>
      <w:r w:rsidR="002D4310">
        <w:rPr>
          <w:lang w:val="vi-VN"/>
        </w:rPr>
        <w:t xml:space="preserve">hàng bị thiếu dữ liệu và </w:t>
      </w:r>
      <w:r w:rsidR="00DB095E">
        <w:rPr>
          <w:lang w:val="vi-VN"/>
        </w:rPr>
        <w:t>bị lặp</w:t>
      </w:r>
      <w:bookmarkEnd w:id="98"/>
    </w:p>
    <w:p w14:paraId="5570BC09" w14:textId="77777777" w:rsidR="00DB095E" w:rsidRDefault="00DB095E" w:rsidP="00702DA3">
      <w:pPr>
        <w:keepNext/>
        <w:jc w:val="center"/>
      </w:pPr>
      <w:r w:rsidRPr="00DB095E">
        <w:rPr>
          <w:noProof/>
          <w:lang w:val="vi-VN"/>
        </w:rPr>
        <w:drawing>
          <wp:inline distT="0" distB="0" distL="0" distR="0" wp14:anchorId="2B1C624C" wp14:editId="7AF3B9B3">
            <wp:extent cx="3191320" cy="885949"/>
            <wp:effectExtent l="0" t="0" r="0" b="9525"/>
            <wp:docPr id="24372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24987" name=""/>
                    <pic:cNvPicPr/>
                  </pic:nvPicPr>
                  <pic:blipFill>
                    <a:blip r:embed="rId62"/>
                    <a:stretch>
                      <a:fillRect/>
                    </a:stretch>
                  </pic:blipFill>
                  <pic:spPr>
                    <a:xfrm>
                      <a:off x="0" y="0"/>
                      <a:ext cx="3191320" cy="885949"/>
                    </a:xfrm>
                    <a:prstGeom prst="rect">
                      <a:avLst/>
                    </a:prstGeom>
                  </pic:spPr>
                </pic:pic>
              </a:graphicData>
            </a:graphic>
          </wp:inline>
        </w:drawing>
      </w:r>
    </w:p>
    <w:p w14:paraId="5609F5F5" w14:textId="07583C63" w:rsidR="00DB095E" w:rsidRPr="00DB095E" w:rsidRDefault="00DB095E" w:rsidP="00702DA3">
      <w:pPr>
        <w:pStyle w:val="Caption"/>
        <w:spacing w:line="360" w:lineRule="auto"/>
        <w:rPr>
          <w:lang w:val="vi-VN"/>
        </w:rPr>
      </w:pPr>
      <w:bookmarkStart w:id="99" w:name="_Toc185502333"/>
      <w:r>
        <w:t xml:space="preserve">Figure </w:t>
      </w:r>
      <w:r>
        <w:fldChar w:fldCharType="begin"/>
      </w:r>
      <w:r>
        <w:instrText xml:space="preserve"> SEQ Figure \* ARABIC </w:instrText>
      </w:r>
      <w:r>
        <w:fldChar w:fldCharType="separate"/>
      </w:r>
      <w:r w:rsidR="00C55D93">
        <w:rPr>
          <w:noProof/>
        </w:rPr>
        <w:t>49</w:t>
      </w:r>
      <w:r>
        <w:fldChar w:fldCharType="end"/>
      </w:r>
      <w:r>
        <w:rPr>
          <w:lang w:val="vi-VN"/>
        </w:rPr>
        <w:t xml:space="preserve">. Loại bỏ </w:t>
      </w:r>
      <w:r w:rsidR="00DB7B52">
        <w:rPr>
          <w:lang w:val="vi-VN"/>
        </w:rPr>
        <w:t>hàng bị lặp và bị thiếu dữ liệu</w:t>
      </w:r>
      <w:bookmarkEnd w:id="99"/>
    </w:p>
    <w:p w14:paraId="7731DD31" w14:textId="77777777" w:rsidR="00DB7B52" w:rsidRDefault="00DB7B52" w:rsidP="00702DA3">
      <w:pPr>
        <w:keepNext/>
        <w:jc w:val="center"/>
      </w:pPr>
      <w:r w:rsidRPr="00DB7B52">
        <w:rPr>
          <w:noProof/>
          <w:lang w:val="vi-VN"/>
        </w:rPr>
        <w:drawing>
          <wp:inline distT="0" distB="0" distL="0" distR="0" wp14:anchorId="56D08475" wp14:editId="2E85D2D5">
            <wp:extent cx="5580380" cy="1630680"/>
            <wp:effectExtent l="0" t="0" r="1270" b="7620"/>
            <wp:docPr id="167999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96803" name=""/>
                    <pic:cNvPicPr/>
                  </pic:nvPicPr>
                  <pic:blipFill>
                    <a:blip r:embed="rId63"/>
                    <a:stretch>
                      <a:fillRect/>
                    </a:stretch>
                  </pic:blipFill>
                  <pic:spPr>
                    <a:xfrm>
                      <a:off x="0" y="0"/>
                      <a:ext cx="5580380" cy="1630680"/>
                    </a:xfrm>
                    <a:prstGeom prst="rect">
                      <a:avLst/>
                    </a:prstGeom>
                  </pic:spPr>
                </pic:pic>
              </a:graphicData>
            </a:graphic>
          </wp:inline>
        </w:drawing>
      </w:r>
    </w:p>
    <w:p w14:paraId="779E90CE" w14:textId="02048555" w:rsidR="00DB7B52" w:rsidRPr="00DB7B52" w:rsidRDefault="00DB7B52" w:rsidP="00702DA3">
      <w:pPr>
        <w:pStyle w:val="Caption"/>
        <w:spacing w:line="360" w:lineRule="auto"/>
        <w:rPr>
          <w:lang w:val="vi-VN"/>
        </w:rPr>
      </w:pPr>
      <w:bookmarkStart w:id="100" w:name="_Toc185502334"/>
      <w:r>
        <w:t xml:space="preserve">Figure </w:t>
      </w:r>
      <w:r>
        <w:fldChar w:fldCharType="begin"/>
      </w:r>
      <w:r>
        <w:instrText xml:space="preserve"> SEQ Figure \* ARABIC </w:instrText>
      </w:r>
      <w:r>
        <w:fldChar w:fldCharType="separate"/>
      </w:r>
      <w:r w:rsidR="00C55D93">
        <w:rPr>
          <w:noProof/>
        </w:rPr>
        <w:t>50</w:t>
      </w:r>
      <w:r>
        <w:fldChar w:fldCharType="end"/>
      </w:r>
      <w:r>
        <w:rPr>
          <w:lang w:val="vi-VN"/>
        </w:rPr>
        <w:t xml:space="preserve">. Kết quả </w:t>
      </w:r>
      <w:r w:rsidR="0063043C">
        <w:rPr>
          <w:lang w:val="vi-VN"/>
        </w:rPr>
        <w:t>dataframe sau làm sạch dữ liệu</w:t>
      </w:r>
      <w:bookmarkEnd w:id="100"/>
    </w:p>
    <w:p w14:paraId="19D76BD1" w14:textId="51518E06" w:rsidR="00291D51" w:rsidRPr="00291D51" w:rsidRDefault="008157F9" w:rsidP="00702DA3">
      <w:pPr>
        <w:pStyle w:val="Heading2"/>
        <w:rPr>
          <w:lang w:val="vi-VN"/>
        </w:rPr>
      </w:pPr>
      <w:bookmarkStart w:id="101" w:name="_Toc185471233"/>
      <w:r>
        <w:rPr>
          <w:lang w:val="vi-VN"/>
        </w:rPr>
        <w:t>Chuẩn bị dữ liệu cho kỹ thuật khai thác</w:t>
      </w:r>
      <w:bookmarkEnd w:id="101"/>
    </w:p>
    <w:p w14:paraId="0D396C8E" w14:textId="79944420" w:rsidR="00675668" w:rsidRDefault="00291D51" w:rsidP="00702DA3">
      <w:pPr>
        <w:pStyle w:val="Heading3"/>
        <w:rPr>
          <w:lang w:val="vi-VN"/>
        </w:rPr>
      </w:pPr>
      <w:r w:rsidRPr="20A9BF2D">
        <w:rPr>
          <w:lang w:val="vi-VN"/>
        </w:rPr>
        <w:t xml:space="preserve"> </w:t>
      </w:r>
      <w:bookmarkStart w:id="102" w:name="_Toc185471234"/>
      <w:r w:rsidR="00CB2342">
        <w:rPr>
          <w:lang w:val="vi-VN"/>
        </w:rPr>
        <w:t>Kỹ thuật MinMaxScaler:</w:t>
      </w:r>
      <w:bookmarkEnd w:id="102"/>
    </w:p>
    <w:p w14:paraId="3D9B764C" w14:textId="1F263312" w:rsidR="0063043C" w:rsidRPr="0063043C" w:rsidRDefault="000135D9" w:rsidP="00702DA3">
      <w:pPr>
        <w:pStyle w:val="ListParagraph"/>
        <w:numPr>
          <w:ilvl w:val="0"/>
          <w:numId w:val="16"/>
        </w:numPr>
        <w:ind w:left="993"/>
        <w:rPr>
          <w:lang w:val="vi-VN"/>
        </w:rPr>
      </w:pPr>
      <w:r w:rsidRPr="000135D9">
        <w:rPr>
          <w:lang w:val="vi-VN"/>
        </w:rPr>
        <w:t>Min/Max scaling là kỹ thuật lấy từng giá trị trừ đi cho giá trị tối thiểu sau đó chia cho hiệu giá trị lớn nhất và nhỏ nhất.</w:t>
      </w:r>
    </w:p>
    <w:p w14:paraId="0AA740C6" w14:textId="25AC7EE0" w:rsidR="000135D9" w:rsidRPr="000135D9" w:rsidRDefault="00000000" w:rsidP="00702DA3">
      <w:pPr>
        <w:rPr>
          <w:lang w:val="vi-VN"/>
        </w:rPr>
      </w:pPr>
      <m:oMathPara>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new</m:t>
              </m:r>
            </m:sub>
          </m:sSub>
          <m:r>
            <w:rPr>
              <w:rFonts w:ascii="Cambria Math" w:hAnsi="Cambria Math"/>
              <w:lang w:val="vi-VN"/>
            </w:rPr>
            <m:t>=</m:t>
          </m:r>
          <m:f>
            <m:fPr>
              <m:ctrlPr>
                <w:rPr>
                  <w:rFonts w:ascii="Cambria Math" w:hAnsi="Cambria Math"/>
                  <w:i/>
                  <w:lang w:val="vi-VN"/>
                </w:rPr>
              </m:ctrlPr>
            </m:fPr>
            <m:num>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min</m:t>
                  </m:r>
                </m:sub>
              </m:sSub>
            </m:num>
            <m:den>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max</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min</m:t>
                  </m:r>
                </m:sub>
              </m:sSub>
            </m:den>
          </m:f>
        </m:oMath>
      </m:oMathPara>
    </w:p>
    <w:p w14:paraId="28F9CC39" w14:textId="61823CDA" w:rsidR="00113761" w:rsidRPr="00113761" w:rsidRDefault="00437B0E" w:rsidP="00702DA3">
      <w:pPr>
        <w:pStyle w:val="ListParagraph"/>
        <w:numPr>
          <w:ilvl w:val="0"/>
          <w:numId w:val="16"/>
        </w:numPr>
        <w:ind w:left="993"/>
        <w:rPr>
          <w:lang w:val="vi-VN"/>
        </w:rPr>
      </w:pPr>
      <w:r w:rsidRPr="00437B0E">
        <w:rPr>
          <w:lang w:val="vi-VN"/>
        </w:rPr>
        <w:t>Kỹ thuật này chia tỷ lệ lại một đặc tính hoặc giá trị quan sát với giá trị phân phối từ 0 đến 1.</w:t>
      </w:r>
    </w:p>
    <w:p w14:paraId="6AA736CA" w14:textId="77777777" w:rsidR="00437B0E" w:rsidRDefault="00437B0E" w:rsidP="00702DA3">
      <w:pPr>
        <w:keepNext/>
      </w:pPr>
      <w:r w:rsidRPr="00437B0E">
        <w:rPr>
          <w:noProof/>
          <w:lang w:val="vi-VN"/>
        </w:rPr>
        <w:lastRenderedPageBreak/>
        <w:drawing>
          <wp:inline distT="0" distB="0" distL="0" distR="0" wp14:anchorId="592AF0AB" wp14:editId="02008A35">
            <wp:extent cx="5580380" cy="3296285"/>
            <wp:effectExtent l="0" t="0" r="1270" b="0"/>
            <wp:docPr id="112998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84160" name=""/>
                    <pic:cNvPicPr/>
                  </pic:nvPicPr>
                  <pic:blipFill>
                    <a:blip r:embed="rId64"/>
                    <a:stretch>
                      <a:fillRect/>
                    </a:stretch>
                  </pic:blipFill>
                  <pic:spPr>
                    <a:xfrm>
                      <a:off x="0" y="0"/>
                      <a:ext cx="5580380" cy="3296285"/>
                    </a:xfrm>
                    <a:prstGeom prst="rect">
                      <a:avLst/>
                    </a:prstGeom>
                  </pic:spPr>
                </pic:pic>
              </a:graphicData>
            </a:graphic>
          </wp:inline>
        </w:drawing>
      </w:r>
    </w:p>
    <w:p w14:paraId="39E1E9E7" w14:textId="2C8240CD" w:rsidR="00437B0E" w:rsidRPr="00437B0E" w:rsidRDefault="00437B0E" w:rsidP="00702DA3">
      <w:pPr>
        <w:pStyle w:val="Caption"/>
        <w:spacing w:line="360" w:lineRule="auto"/>
        <w:rPr>
          <w:lang w:val="vi-VN"/>
        </w:rPr>
      </w:pPr>
      <w:bookmarkStart w:id="103" w:name="_Toc185502335"/>
      <w:r>
        <w:t xml:space="preserve">Figure </w:t>
      </w:r>
      <w:r>
        <w:fldChar w:fldCharType="begin"/>
      </w:r>
      <w:r>
        <w:instrText xml:space="preserve"> SEQ Figure \* ARABIC </w:instrText>
      </w:r>
      <w:r>
        <w:fldChar w:fldCharType="separate"/>
      </w:r>
      <w:r w:rsidR="00C55D93">
        <w:rPr>
          <w:noProof/>
        </w:rPr>
        <w:t>51</w:t>
      </w:r>
      <w:r>
        <w:fldChar w:fldCharType="end"/>
      </w:r>
      <w:r>
        <w:rPr>
          <w:lang w:val="vi-VN"/>
        </w:rPr>
        <w:t xml:space="preserve">. Kỹ thuật MinMaxScaler </w:t>
      </w:r>
      <w:r w:rsidR="00811CF2">
        <w:rPr>
          <w:lang w:val="vi-VN"/>
        </w:rPr>
        <w:t>lên các cột dữ liệu số</w:t>
      </w:r>
      <w:bookmarkEnd w:id="103"/>
    </w:p>
    <w:p w14:paraId="69CED71E" w14:textId="16CFF30D" w:rsidR="00675668" w:rsidRPr="00675668" w:rsidRDefault="00CB2342" w:rsidP="00702DA3">
      <w:pPr>
        <w:pStyle w:val="Heading3"/>
        <w:rPr>
          <w:lang w:val="vi-VN"/>
        </w:rPr>
      </w:pPr>
      <w:bookmarkStart w:id="104" w:name="_Toc185471235"/>
      <w:r>
        <w:t>Kỹ</w:t>
      </w:r>
      <w:r>
        <w:rPr>
          <w:lang w:val="vi-VN"/>
        </w:rPr>
        <w:t xml:space="preserve"> thuật StringIndex + One-hot Encoding:</w:t>
      </w:r>
      <w:bookmarkEnd w:id="104"/>
    </w:p>
    <w:p w14:paraId="5894B705" w14:textId="3F3F1D4C" w:rsidR="00266E4E" w:rsidRDefault="00FA056A" w:rsidP="00702DA3">
      <w:pPr>
        <w:pStyle w:val="ListParagraph"/>
        <w:numPr>
          <w:ilvl w:val="0"/>
          <w:numId w:val="16"/>
        </w:numPr>
        <w:rPr>
          <w:lang w:val="vi-VN"/>
        </w:rPr>
      </w:pPr>
      <w:r w:rsidRPr="00FA056A">
        <w:rPr>
          <w:lang w:val="vi-VN"/>
        </w:rPr>
        <w:t>String Indexer là một kỹ thuật được sử dụng để chuyển đổi các giá trị chuỗi (categorial data) thành giá trị số (numeric data)</w:t>
      </w:r>
      <w:r>
        <w:rPr>
          <w:lang w:val="vi-VN"/>
        </w:rPr>
        <w:t xml:space="preserve"> bằng cách </w:t>
      </w:r>
      <w:r w:rsidRPr="00FA056A">
        <w:rPr>
          <w:lang w:val="vi-VN"/>
        </w:rPr>
        <w:t>ánh xạ từng giá trị chuỗi trong cột thành một giá trị số nguyên. Ví dụ: ["apple", "banana", "orange"] -&gt; ["0", "1", "2"].</w:t>
      </w:r>
      <w:r w:rsidR="00840392">
        <w:rPr>
          <w:lang w:val="vi-VN"/>
        </w:rPr>
        <w:t xml:space="preserve"> </w:t>
      </w:r>
      <w:r w:rsidR="00840392" w:rsidRPr="00840392">
        <w:rPr>
          <w:lang w:val="vi-VN"/>
        </w:rPr>
        <w:t>Quá trình này sắp xếp các chuỗi dựa trên tần suất xuất hiện của chúng (giá trị có tần suất cao nhất sẽ được ánh xạ vào số nhỏ nhất, thường là 0).</w:t>
      </w:r>
    </w:p>
    <w:p w14:paraId="70473791" w14:textId="66295E5F" w:rsidR="00840392" w:rsidRPr="00840392" w:rsidRDefault="00BD10BA" w:rsidP="00702DA3">
      <w:pPr>
        <w:pStyle w:val="ListParagraph"/>
        <w:numPr>
          <w:ilvl w:val="0"/>
          <w:numId w:val="16"/>
        </w:numPr>
        <w:rPr>
          <w:lang w:val="vi-VN"/>
        </w:rPr>
      </w:pPr>
      <w:r w:rsidRPr="00BD10BA">
        <w:rPr>
          <w:lang w:val="vi-VN"/>
        </w:rPr>
        <w:t>One-hot encoding là kỹ thuật chuyển đổi dữ liệu phân loại thành dạng vector nhị phân.</w:t>
      </w:r>
      <w:r w:rsidR="00E7296A">
        <w:rPr>
          <w:lang w:val="vi-VN"/>
        </w:rPr>
        <w:t xml:space="preserve"> </w:t>
      </w:r>
      <w:r w:rsidRPr="00BD10BA">
        <w:rPr>
          <w:lang w:val="vi-VN"/>
        </w:rPr>
        <w:t xml:space="preserve">Với một cột có </w:t>
      </w:r>
      <w:r w:rsidRPr="00BD10BA">
        <w:rPr>
          <w:rFonts w:ascii="Cambria Math" w:hAnsi="Cambria Math" w:cs="Cambria Math"/>
          <w:lang w:val="vi-VN"/>
        </w:rPr>
        <w:t>𝑛</w:t>
      </w:r>
      <w:r>
        <w:rPr>
          <w:rFonts w:ascii="Cambria Math" w:hAnsi="Cambria Math" w:cs="Cambria Math"/>
          <w:lang w:val="vi-VN"/>
        </w:rPr>
        <w:t xml:space="preserve"> </w:t>
      </w:r>
      <w:r w:rsidRPr="00BD10BA">
        <w:rPr>
          <w:lang w:val="vi-VN"/>
        </w:rPr>
        <w:t xml:space="preserve">giá trị khác nhau (categories), One-hot encoding tạo ra </w:t>
      </w:r>
      <w:r w:rsidRPr="00BD10BA">
        <w:rPr>
          <w:rFonts w:ascii="Cambria Math" w:hAnsi="Cambria Math" w:cs="Cambria Math"/>
          <w:lang w:val="vi-VN"/>
        </w:rPr>
        <w:t>𝑛</w:t>
      </w:r>
      <w:r w:rsidRPr="00E7296A">
        <w:rPr>
          <w:rFonts w:ascii="Cambria Math" w:hAnsi="Cambria Math" w:cs="Cambria Math"/>
          <w:lang w:val="vi-VN"/>
        </w:rPr>
        <w:t xml:space="preserve"> </w:t>
      </w:r>
      <w:r w:rsidRPr="00BD10BA">
        <w:rPr>
          <w:lang w:val="vi-VN"/>
        </w:rPr>
        <w:t>cột mới, trong đó mỗi cột biểu diễn một giá trị duy nhất và chứa giá trị 0 hoặc 1.</w:t>
      </w:r>
    </w:p>
    <w:p w14:paraId="5DA88843" w14:textId="5B8A00B0" w:rsidR="00E7296A" w:rsidRPr="00E7296A" w:rsidRDefault="00000000" w:rsidP="00702DA3">
      <w:pPr>
        <w:rPr>
          <w:lang w:val="vi-VN"/>
        </w:rPr>
      </w:pPr>
      <m:oMathPara>
        <m:oMath>
          <m:m>
            <m:mPr>
              <m:mcs>
                <m:mc>
                  <m:mcPr>
                    <m:count m:val="1"/>
                    <m:mcJc m:val="center"/>
                  </m:mcPr>
                </m:mc>
              </m:mcs>
              <m:ctrlPr>
                <w:rPr>
                  <w:rFonts w:ascii="Cambria Math" w:hAnsi="Cambria Math"/>
                  <w:i/>
                  <w:lang w:val="vi-VN"/>
                </w:rPr>
              </m:ctrlPr>
            </m:mPr>
            <m:mr>
              <m:e>
                <m:r>
                  <w:rPr>
                    <w:rFonts w:ascii="Cambria Math" w:hAnsi="Cambria Math"/>
                    <w:lang w:val="vi-VN"/>
                  </w:rPr>
                  <m:t>apple</m:t>
                </m:r>
              </m:e>
            </m:mr>
            <m:mr>
              <m:e>
                <m:r>
                  <w:rPr>
                    <w:rFonts w:ascii="Cambria Math" w:hAnsi="Cambria Math"/>
                    <w:lang w:val="vi-VN"/>
                  </w:rPr>
                  <m:t>banana</m:t>
                </m:r>
              </m:e>
            </m:mr>
            <m:mr>
              <m:e>
                <m:r>
                  <w:rPr>
                    <w:rFonts w:ascii="Cambria Math" w:hAnsi="Cambria Math"/>
                    <w:lang w:val="vi-VN"/>
                  </w:rPr>
                  <m:t>orange</m:t>
                </m:r>
              </m:e>
            </m:mr>
          </m:m>
          <m:r>
            <w:rPr>
              <w:rFonts w:ascii="Cambria Math" w:hAnsi="Cambria Math"/>
              <w:lang w:val="vi-VN"/>
            </w:rPr>
            <m:t>=</m:t>
          </m:r>
          <m:d>
            <m:dPr>
              <m:begChr m:val="["/>
              <m:endChr m:val="]"/>
              <m:ctrlPr>
                <w:rPr>
                  <w:rFonts w:ascii="Cambria Math" w:hAnsi="Cambria Math"/>
                  <w:i/>
                  <w:lang w:val="vi-VN"/>
                </w:rPr>
              </m:ctrlPr>
            </m:dPr>
            <m:e>
              <m:m>
                <m:mPr>
                  <m:mcs>
                    <m:mc>
                      <m:mcPr>
                        <m:count m:val="3"/>
                        <m:mcJc m:val="center"/>
                      </m:mcPr>
                    </m:mc>
                  </m:mcs>
                  <m:ctrlPr>
                    <w:rPr>
                      <w:rFonts w:ascii="Cambria Math" w:hAnsi="Cambria Math"/>
                      <w:i/>
                      <w:lang w:val="vi-VN"/>
                    </w:rPr>
                  </m:ctrlPr>
                </m:mPr>
                <m:mr>
                  <m:e>
                    <m:r>
                      <w:rPr>
                        <w:rFonts w:ascii="Cambria Math" w:hAnsi="Cambria Math"/>
                        <w:lang w:val="vi-VN"/>
                      </w:rPr>
                      <m:t>1</m:t>
                    </m:r>
                    <m:ctrlPr>
                      <w:rPr>
                        <w:rFonts w:ascii="Cambria Math" w:eastAsia="Cambria Math" w:hAnsi="Cambria Math" w:cs="Cambria Math"/>
                        <w:i/>
                        <w:lang w:val="vi-VN"/>
                      </w:rPr>
                    </m:ctrlPr>
                  </m:e>
                  <m:e>
                    <m:r>
                      <w:rPr>
                        <w:rFonts w:ascii="Cambria Math" w:eastAsia="Cambria Math" w:hAnsi="Cambria Math" w:cs="Cambria Math"/>
                        <w:lang w:val="vi-VN"/>
                      </w:rPr>
                      <m:t>0</m:t>
                    </m:r>
                    <m:ctrlPr>
                      <w:rPr>
                        <w:rFonts w:ascii="Cambria Math" w:eastAsia="Cambria Math" w:hAnsi="Cambria Math" w:cs="Cambria Math"/>
                        <w:i/>
                        <w:lang w:val="vi-VN"/>
                      </w:rPr>
                    </m:ctrlPr>
                  </m:e>
                  <m:e>
                    <m:r>
                      <w:rPr>
                        <w:rFonts w:ascii="Cambria Math" w:eastAsia="Cambria Math" w:hAnsi="Cambria Math" w:cs="Cambria Math"/>
                        <w:lang w:val="vi-VN"/>
                      </w:rPr>
                      <m:t>0</m:t>
                    </m:r>
                    <m:ctrlPr>
                      <w:rPr>
                        <w:rFonts w:ascii="Cambria Math" w:eastAsia="Cambria Math" w:hAnsi="Cambria Math" w:cs="Cambria Math"/>
                        <w:i/>
                        <w:lang w:val="vi-VN"/>
                      </w:rPr>
                    </m:ctrlPr>
                  </m:e>
                </m:mr>
                <m:mr>
                  <m:e>
                    <m:r>
                      <w:rPr>
                        <w:rFonts w:ascii="Cambria Math" w:eastAsia="Cambria Math" w:hAnsi="Cambria Math" w:cs="Cambria Math"/>
                        <w:lang w:val="vi-VN"/>
                      </w:rPr>
                      <m:t>0</m:t>
                    </m:r>
                  </m:e>
                  <m:e>
                    <m:r>
                      <w:rPr>
                        <w:rFonts w:ascii="Cambria Math" w:hAnsi="Cambria Math"/>
                        <w:lang w:val="vi-VN"/>
                      </w:rPr>
                      <m:t>1</m:t>
                    </m:r>
                  </m:e>
                  <m:e>
                    <m:r>
                      <w:rPr>
                        <w:rFonts w:ascii="Cambria Math" w:hAnsi="Cambria Math"/>
                        <w:lang w:val="vi-VN"/>
                      </w:rPr>
                      <m:t>0</m:t>
                    </m:r>
                    <m:ctrlPr>
                      <w:rPr>
                        <w:rFonts w:ascii="Cambria Math" w:eastAsia="Cambria Math" w:hAnsi="Cambria Math" w:cs="Cambria Math"/>
                        <w:i/>
                        <w:lang w:val="vi-VN"/>
                      </w:rPr>
                    </m:ctrlPr>
                  </m:e>
                </m:mr>
                <m:mr>
                  <m:e>
                    <m:r>
                      <w:rPr>
                        <w:rFonts w:ascii="Cambria Math" w:eastAsia="Cambria Math" w:hAnsi="Cambria Math" w:cs="Cambria Math"/>
                        <w:lang w:val="vi-VN"/>
                      </w:rPr>
                      <m:t>0</m:t>
                    </m:r>
                  </m:e>
                  <m:e>
                    <m:r>
                      <w:rPr>
                        <w:rFonts w:ascii="Cambria Math" w:hAnsi="Cambria Math"/>
                        <w:lang w:val="vi-VN"/>
                      </w:rPr>
                      <m:t>0</m:t>
                    </m:r>
                    <m:ctrlPr>
                      <w:rPr>
                        <w:rFonts w:ascii="Cambria Math" w:eastAsia="Cambria Math" w:hAnsi="Cambria Math" w:cs="Cambria Math"/>
                        <w:i/>
                        <w:lang w:val="vi-VN"/>
                      </w:rPr>
                    </m:ctrlPr>
                  </m:e>
                  <m:e>
                    <m:r>
                      <w:rPr>
                        <w:rFonts w:ascii="Cambria Math" w:eastAsia="Cambria Math" w:hAnsi="Cambria Math" w:cs="Cambria Math"/>
                        <w:lang w:val="vi-VN"/>
                      </w:rPr>
                      <m:t>1</m:t>
                    </m:r>
                  </m:e>
                </m:mr>
              </m:m>
            </m:e>
          </m:d>
        </m:oMath>
      </m:oMathPara>
    </w:p>
    <w:p w14:paraId="3DA658F8" w14:textId="77777777" w:rsidR="00466F00" w:rsidRDefault="00466F00" w:rsidP="00702DA3">
      <w:pPr>
        <w:keepNext/>
        <w:jc w:val="left"/>
      </w:pPr>
      <w:r w:rsidRPr="00466F00">
        <w:rPr>
          <w:b/>
          <w:bCs/>
          <w:noProof/>
          <w:sz w:val="32"/>
          <w:szCs w:val="26"/>
          <w:lang w:val="vi-VN"/>
        </w:rPr>
        <w:lastRenderedPageBreak/>
        <w:drawing>
          <wp:inline distT="0" distB="0" distL="0" distR="0" wp14:anchorId="0766AC7B" wp14:editId="01F9DDF5">
            <wp:extent cx="5580380" cy="2977515"/>
            <wp:effectExtent l="0" t="0" r="1270" b="0"/>
            <wp:docPr id="9038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6868" name=""/>
                    <pic:cNvPicPr/>
                  </pic:nvPicPr>
                  <pic:blipFill>
                    <a:blip r:embed="rId65"/>
                    <a:stretch>
                      <a:fillRect/>
                    </a:stretch>
                  </pic:blipFill>
                  <pic:spPr>
                    <a:xfrm>
                      <a:off x="0" y="0"/>
                      <a:ext cx="5580380" cy="2977515"/>
                    </a:xfrm>
                    <a:prstGeom prst="rect">
                      <a:avLst/>
                    </a:prstGeom>
                  </pic:spPr>
                </pic:pic>
              </a:graphicData>
            </a:graphic>
          </wp:inline>
        </w:drawing>
      </w:r>
    </w:p>
    <w:p w14:paraId="285A8BAF" w14:textId="55432988" w:rsidR="00266E4E" w:rsidRDefault="00466F00" w:rsidP="00702DA3">
      <w:pPr>
        <w:pStyle w:val="Caption"/>
        <w:spacing w:line="360" w:lineRule="auto"/>
        <w:rPr>
          <w:lang w:val="vi-VN"/>
        </w:rPr>
      </w:pPr>
      <w:bookmarkStart w:id="105" w:name="_Toc185502336"/>
      <w:r>
        <w:t xml:space="preserve">Figure </w:t>
      </w:r>
      <w:r>
        <w:fldChar w:fldCharType="begin"/>
      </w:r>
      <w:r>
        <w:instrText xml:space="preserve"> SEQ Figure \* ARABIC </w:instrText>
      </w:r>
      <w:r>
        <w:fldChar w:fldCharType="separate"/>
      </w:r>
      <w:r w:rsidR="00C55D93">
        <w:rPr>
          <w:noProof/>
        </w:rPr>
        <w:t>52</w:t>
      </w:r>
      <w:r>
        <w:fldChar w:fldCharType="end"/>
      </w:r>
      <w:r w:rsidR="00433A02">
        <w:rPr>
          <w:lang w:val="vi-VN"/>
        </w:rPr>
        <w:t>. StringIndexer + One-hot Encoding</w:t>
      </w:r>
      <w:bookmarkEnd w:id="105"/>
    </w:p>
    <w:p w14:paraId="66B54A90" w14:textId="4ACE8131" w:rsidR="00433A02" w:rsidRPr="00433A02" w:rsidRDefault="00571A76" w:rsidP="00702DA3">
      <w:pPr>
        <w:jc w:val="left"/>
        <w:rPr>
          <w:lang w:val="vi-VN"/>
        </w:rPr>
      </w:pPr>
      <w:r>
        <w:rPr>
          <w:lang w:val="vi-VN"/>
        </w:rPr>
        <w:br w:type="page"/>
      </w:r>
    </w:p>
    <w:p w14:paraId="10886116" w14:textId="56ECB0D2" w:rsidR="005E0F97" w:rsidRPr="005E0F97" w:rsidRDefault="007B2A5D" w:rsidP="00702DA3">
      <w:pPr>
        <w:pStyle w:val="Heading1"/>
        <w:rPr>
          <w:lang w:val="vi-VN"/>
        </w:rPr>
      </w:pPr>
      <w:bookmarkStart w:id="106" w:name="_Toc185471236"/>
      <w:r>
        <w:rPr>
          <w:lang w:val="en-US"/>
        </w:rPr>
        <w:lastRenderedPageBreak/>
        <w:t>KỸ THUẬT KHAI THÁC DỮ LIỆU</w:t>
      </w:r>
      <w:bookmarkEnd w:id="106"/>
    </w:p>
    <w:p w14:paraId="0C7ADECA" w14:textId="7548694B" w:rsidR="001A413B" w:rsidRPr="001A413B" w:rsidRDefault="003A1260" w:rsidP="00702DA3">
      <w:pPr>
        <w:pStyle w:val="Heading2"/>
        <w:rPr>
          <w:lang w:val="vi-VN"/>
        </w:rPr>
      </w:pPr>
      <w:bookmarkStart w:id="107" w:name="_Toc185471237"/>
      <w:r>
        <w:rPr>
          <w:lang w:val="en-US"/>
        </w:rPr>
        <w:t>K-Means</w:t>
      </w:r>
      <w:bookmarkEnd w:id="107"/>
      <w:r>
        <w:rPr>
          <w:lang w:val="en-US"/>
        </w:rPr>
        <w:t xml:space="preserve"> </w:t>
      </w:r>
    </w:p>
    <w:p w14:paraId="2037274F" w14:textId="77777777" w:rsidR="001805C9" w:rsidRPr="001805C9" w:rsidRDefault="0012793C" w:rsidP="00702DA3">
      <w:pPr>
        <w:pStyle w:val="Heading3"/>
        <w:rPr>
          <w:lang w:val="vi-VN"/>
        </w:rPr>
      </w:pPr>
      <w:bookmarkStart w:id="108" w:name="_Toc185471238"/>
      <w:r>
        <w:rPr>
          <w:lang w:val="en-US"/>
        </w:rPr>
        <w:t>Cơ sở l</w:t>
      </w:r>
      <w:r w:rsidR="001A413B">
        <w:rPr>
          <w:lang w:val="en-US"/>
        </w:rPr>
        <w:t>ý thuyết</w:t>
      </w:r>
      <w:bookmarkEnd w:id="108"/>
    </w:p>
    <w:p w14:paraId="1D7E3E31" w14:textId="28D8E113" w:rsidR="00A62013" w:rsidRPr="00030BC1" w:rsidRDefault="001E388B" w:rsidP="00702DA3">
      <w:pPr>
        <w:pStyle w:val="ListParagraph"/>
        <w:numPr>
          <w:ilvl w:val="0"/>
          <w:numId w:val="16"/>
        </w:numPr>
        <w:rPr>
          <w:lang w:val="vi-VN"/>
        </w:rPr>
      </w:pPr>
      <w:r w:rsidRPr="007956CE">
        <w:rPr>
          <w:lang w:val="vi-VN"/>
        </w:rPr>
        <w:t>Thuật ngữ " K -means" được James MacQueen sử dụng lần đầu tiên vào năm 1967,  mặc dù ý tưởng này quay trở lại Hugo Steinhaus vào năm 1956.  Thuật toán tiêu chuẩn được đề xuất lần đầu tiên bởi Stuart Lloyd của Bell Labs vào năm 1957 như một kỹ thuật cho điều chế mã xung, mặc dù nó không được xuất bản dưới dạng một bài báo cho đến năm 1982.  Năm 1965, Edward W. Forgy đã công bố về cơ bản cùng một phương pháp, đó là lý do tại sao nó đôi khi được gọi là Lloyd-Forgy</w:t>
      </w:r>
      <w:r w:rsidR="00030BC1">
        <w:rPr>
          <w:lang w:val="en-US"/>
        </w:rPr>
        <w:t>.</w:t>
      </w:r>
    </w:p>
    <w:p w14:paraId="4FC08AF5" w14:textId="10A1B74D" w:rsidR="00030BC1" w:rsidRPr="003F7F8F" w:rsidRDefault="00725250" w:rsidP="00702DA3">
      <w:pPr>
        <w:pStyle w:val="ListParagraph"/>
        <w:numPr>
          <w:ilvl w:val="0"/>
          <w:numId w:val="16"/>
        </w:numPr>
        <w:rPr>
          <w:lang w:val="vi-VN"/>
        </w:rPr>
      </w:pPr>
      <w:r>
        <w:rPr>
          <w:lang w:val="en-US"/>
        </w:rPr>
        <w:t>K-</w:t>
      </w:r>
      <w:r w:rsidRPr="00725250">
        <w:t>Means gán các điểm dữ liệu vào một trong K cụm (clusters) dựa trên khoảng cách của chúng đến tâm cụm (</w:t>
      </w:r>
      <w:r w:rsidRPr="00725250">
        <w:rPr>
          <w:b/>
          <w:bCs/>
        </w:rPr>
        <w:t>centroid</w:t>
      </w:r>
      <w:r w:rsidRPr="00725250">
        <w:t>). Thuật toán bắt đầu bằng cách chọn ngẫu nhiên các tâm cụm trong không gian dữ liệu. Sau đó, mỗi điểm dữ liệu được gán vào một cụm dựa trên khoảng cách của nó tới tâm cụm gần nhất. Sau khi tất cả điểm dữ liệu được gán cụm, tâm cụm mới được tính lại. Quá trình này lặp đi lặp lại cho đến khi tìm được các cụm tối ưu.</w:t>
      </w:r>
    </w:p>
    <w:p w14:paraId="45F60982" w14:textId="1F390CC4" w:rsidR="003F7F8F" w:rsidRPr="00063C27" w:rsidRDefault="003F7F8F" w:rsidP="00702DA3">
      <w:pPr>
        <w:pStyle w:val="ListParagraph"/>
        <w:numPr>
          <w:ilvl w:val="0"/>
          <w:numId w:val="16"/>
        </w:numPr>
        <w:rPr>
          <w:lang w:val="vi-VN"/>
        </w:rPr>
      </w:pPr>
      <w:r>
        <w:rPr>
          <w:lang w:val="en-US"/>
        </w:rPr>
        <w:t xml:space="preserve">Trong </w:t>
      </w:r>
      <w:r w:rsidR="00063C27" w:rsidRPr="00063C27">
        <w:t>phân tích này, giả định rằng số lượng cụm K đã được xác định trước và chúng ta cần phân loại các điểm dữ liệu vào một trong các nhóm đó.</w:t>
      </w:r>
    </w:p>
    <w:p w14:paraId="29BF7B07" w14:textId="3F9075F7" w:rsidR="00063C27" w:rsidRPr="002A79B5" w:rsidRDefault="00063C27" w:rsidP="00702DA3">
      <w:pPr>
        <w:pStyle w:val="ListParagraph"/>
        <w:numPr>
          <w:ilvl w:val="0"/>
          <w:numId w:val="16"/>
        </w:numPr>
        <w:rPr>
          <w:lang w:val="vi-VN"/>
        </w:rPr>
      </w:pPr>
      <w:r>
        <w:rPr>
          <w:lang w:val="en-US"/>
        </w:rPr>
        <w:t xml:space="preserve">Trong </w:t>
      </w:r>
      <w:r w:rsidR="002A79B5" w:rsidRPr="002A79B5">
        <w:t xml:space="preserve">một số trường hợp, </w:t>
      </w:r>
      <w:r w:rsidR="002A79B5" w:rsidRPr="002A79B5">
        <w:rPr>
          <w:b/>
          <w:bCs/>
        </w:rPr>
        <w:t>K</w:t>
      </w:r>
      <w:r w:rsidR="002A79B5" w:rsidRPr="002A79B5">
        <w:t xml:space="preserve"> không được xác định rõ ràng, và chúng ta cần xác định số lượng cụm K tối ưu. K-means hoạt động tốt nhất khi dữ liệu được phân tách rõ ràng. Khi các điểm dữ liệu chồng lấn nhau, K-means không phải là phương pháp phù hợp. Thuật toán này nhanh hơn so với các kỹ thuật gom cụm khác và tạo sự liên kết chặt chẽ giữa các điểm dữ liệu.</w:t>
      </w:r>
    </w:p>
    <w:p w14:paraId="7BD8057A" w14:textId="15A977D5" w:rsidR="002A79B5" w:rsidRPr="00730AB7" w:rsidRDefault="00730AB7" w:rsidP="00702DA3">
      <w:pPr>
        <w:pStyle w:val="ListParagraph"/>
        <w:numPr>
          <w:ilvl w:val="0"/>
          <w:numId w:val="16"/>
        </w:numPr>
        <w:rPr>
          <w:lang w:val="vi-VN"/>
        </w:rPr>
      </w:pPr>
      <w:r w:rsidRPr="00730AB7">
        <w:t>Tuy nhiên, K-means có một số hạn chế</w:t>
      </w:r>
      <w:r>
        <w:rPr>
          <w:lang w:val="en-US"/>
        </w:rPr>
        <w:t>:</w:t>
      </w:r>
    </w:p>
    <w:p w14:paraId="23235B0C" w14:textId="77777777" w:rsidR="0018071E" w:rsidRDefault="0018071E" w:rsidP="0018071E">
      <w:pPr>
        <w:pStyle w:val="ListParagraph"/>
        <w:widowControl/>
        <w:numPr>
          <w:ilvl w:val="1"/>
          <w:numId w:val="16"/>
        </w:numPr>
        <w:tabs>
          <w:tab w:val="clear" w:pos="57"/>
        </w:tabs>
        <w:autoSpaceDE/>
        <w:autoSpaceDN/>
        <w:spacing w:after="160"/>
        <w:contextualSpacing/>
        <w:rPr>
          <w:lang w:val="en-US"/>
        </w:rPr>
      </w:pPr>
      <w:r>
        <w:t>Không cung cấp thông tin rõ ràng về chất lượng cụm.</w:t>
      </w:r>
    </w:p>
    <w:p w14:paraId="1E68A9BD" w14:textId="77777777" w:rsidR="0018071E" w:rsidRDefault="0018071E" w:rsidP="0018071E">
      <w:pPr>
        <w:pStyle w:val="ListParagraph"/>
        <w:widowControl/>
        <w:numPr>
          <w:ilvl w:val="1"/>
          <w:numId w:val="16"/>
        </w:numPr>
        <w:tabs>
          <w:tab w:val="clear" w:pos="57"/>
        </w:tabs>
        <w:autoSpaceDE/>
        <w:autoSpaceDN/>
        <w:spacing w:after="160"/>
        <w:contextualSpacing/>
      </w:pPr>
      <w:r>
        <w:t>Kết quả cụm phụ thuộc vào cách khởi tạo tâm cụm ban đầu, có thể dẫn đến các kết quả khác nhau.</w:t>
      </w:r>
    </w:p>
    <w:p w14:paraId="01927A4E" w14:textId="30446AFD" w:rsidR="00730AB7" w:rsidRPr="00310690" w:rsidRDefault="0018071E" w:rsidP="0018071E">
      <w:pPr>
        <w:pStyle w:val="ListParagraph"/>
        <w:numPr>
          <w:ilvl w:val="1"/>
          <w:numId w:val="16"/>
        </w:numPr>
        <w:rPr>
          <w:lang w:val="vi-VN"/>
        </w:rPr>
      </w:pPr>
      <w:r w:rsidRPr="0018071E">
        <w:lastRenderedPageBreak/>
        <w:t>Thuật toán nhạy cảm với nhiễu (</w:t>
      </w:r>
      <w:r w:rsidRPr="0018071E">
        <w:rPr>
          <w:rStyle w:val="Strong"/>
          <w:b w:val="0"/>
          <w:bCs w:val="0"/>
        </w:rPr>
        <w:t>noise</w:t>
      </w:r>
      <w:r w:rsidRPr="0018071E">
        <w:t>) và có thể bị kẹt ở cực tiểu cục bộ (</w:t>
      </w:r>
      <w:r w:rsidRPr="0018071E">
        <w:rPr>
          <w:rStyle w:val="Strong"/>
          <w:b w:val="0"/>
          <w:bCs w:val="0"/>
        </w:rPr>
        <w:t>local minima</w:t>
      </w:r>
      <w:r w:rsidRPr="0018071E">
        <w:t>).</w:t>
      </w:r>
    </w:p>
    <w:p w14:paraId="5BEAA968" w14:textId="521E6C1D" w:rsidR="00310690" w:rsidRDefault="00310690" w:rsidP="00090587">
      <w:pPr>
        <w:pStyle w:val="ListParagraph"/>
        <w:numPr>
          <w:ilvl w:val="0"/>
          <w:numId w:val="24"/>
        </w:numPr>
        <w:rPr>
          <w:lang w:val="en-US"/>
        </w:rPr>
      </w:pPr>
      <w:r w:rsidRPr="00310690">
        <w:t>Mục tiêu của thuật toán K-Means: Mục tiêu của việc gom cụm (</w:t>
      </w:r>
      <w:r w:rsidRPr="00310690">
        <w:rPr>
          <w:b/>
          <w:bCs/>
        </w:rPr>
        <w:t>clustering</w:t>
      </w:r>
      <w:r w:rsidRPr="00310690">
        <w:t>) là chia tập dữ liệu hoặc quần thể thành các nhóm sao cho các điểm dữ liệu trong cùng một nhóm có tính tương đồng cao hơn so với các điểm dữ liệu trong các nhóm khác. Về cơ bản, đây là một quá trình phân nhóm dựa trên độ tương tự và khác biệt giữa các điểm dữ liệu.</w:t>
      </w:r>
    </w:p>
    <w:p w14:paraId="15973700" w14:textId="547B3570" w:rsidR="000579A6" w:rsidRPr="00183CE8" w:rsidRDefault="00AC34E4" w:rsidP="00090587">
      <w:pPr>
        <w:pStyle w:val="ListParagraph"/>
        <w:numPr>
          <w:ilvl w:val="0"/>
          <w:numId w:val="24"/>
        </w:numPr>
        <w:rPr>
          <w:lang w:val="en-US"/>
        </w:rPr>
      </w:pPr>
      <w:r w:rsidRPr="00AC34E4">
        <w:t>K-Means hoạt động như thế nào?</w:t>
      </w:r>
      <w:r>
        <w:rPr>
          <w:lang w:val="en-US"/>
        </w:rPr>
        <w:t xml:space="preserve"> </w:t>
      </w:r>
      <w:r w:rsidR="00183CE8">
        <w:rPr>
          <w:lang w:val="en-US"/>
        </w:rPr>
        <w:t xml:space="preserve"> </w:t>
      </w:r>
      <w:r w:rsidR="00183CE8" w:rsidRPr="00183CE8">
        <w:t xml:space="preserve">Giả sử chúng ta có một tập dữ liệu gồm các đối tượng, mỗi đối tượng có các đặc trưng (features) với các giá trị tương ứng (dạng vector). Nhiệm vụ của chúng ta là phân loại các đối tượng này vào các nhóm cụ thể. Để làm điều này, chúng ta sử dụng thuật toán </w:t>
      </w:r>
      <w:r w:rsidR="00183CE8" w:rsidRPr="00183CE8">
        <w:rPr>
          <w:b/>
          <w:bCs/>
        </w:rPr>
        <w:t>K-means</w:t>
      </w:r>
      <w:r w:rsidR="00183CE8" w:rsidRPr="00183CE8">
        <w:t xml:space="preserve">, một thuật toán học máy không giám sát. Chữ </w:t>
      </w:r>
      <w:r w:rsidR="00183CE8" w:rsidRPr="00183CE8">
        <w:rPr>
          <w:b/>
          <w:bCs/>
        </w:rPr>
        <w:t>K</w:t>
      </w:r>
      <w:r w:rsidR="00183CE8" w:rsidRPr="00183CE8">
        <w:t xml:space="preserve"> trong tên thuật toán đại diện cho số lượng nhóm/cụm mà chúng ta muốn phân loại các đối tượng vào</w:t>
      </w:r>
    </w:p>
    <w:p w14:paraId="0508DC65" w14:textId="48E3F4BE" w:rsidR="006B41C2" w:rsidRPr="0051497C" w:rsidRDefault="006B41C2" w:rsidP="00090587">
      <w:pPr>
        <w:pStyle w:val="ListParagraph"/>
        <w:numPr>
          <w:ilvl w:val="0"/>
          <w:numId w:val="24"/>
        </w:numPr>
        <w:rPr>
          <w:lang w:val="vi-VN"/>
        </w:rPr>
      </w:pPr>
      <w:r w:rsidRPr="0051497C">
        <w:rPr>
          <w:lang w:val="vi-VN"/>
        </w:rPr>
        <w:t>Giải thuật K-means được thực hiện như sau</w:t>
      </w:r>
    </w:p>
    <w:p w14:paraId="724168E0" w14:textId="3B1BFF0D" w:rsidR="000579A6" w:rsidRDefault="001E1429" w:rsidP="00090587">
      <w:pPr>
        <w:pStyle w:val="ListParagraph"/>
        <w:numPr>
          <w:ilvl w:val="1"/>
          <w:numId w:val="24"/>
        </w:numPr>
        <w:rPr>
          <w:lang w:val="vi-VN"/>
        </w:rPr>
      </w:pPr>
      <w:r w:rsidRPr="001E1429">
        <w:t>Khởi tạo các trung tâm cụm ban đầu</w:t>
      </w:r>
    </w:p>
    <w:p w14:paraId="6A7F37E1" w14:textId="24B63919" w:rsidR="00686E4A" w:rsidRPr="008C3035" w:rsidRDefault="00000000" w:rsidP="00702DA3">
      <w:pPr>
        <w:rPr>
          <w:lang w:val="vi-VN"/>
        </w:rPr>
      </w:pPr>
      <m:oMathPara>
        <m:oMath>
          <m:sSup>
            <m:sSupPr>
              <m:ctrlPr>
                <w:rPr>
                  <w:rFonts w:ascii="Cambria Math" w:hAnsi="Cambria Math"/>
                  <w:i/>
                  <w:lang w:val="vi-VN"/>
                </w:rPr>
              </m:ctrlPr>
            </m:sSupPr>
            <m:e>
              <m:r>
                <m:rPr>
                  <m:scr m:val="script"/>
                  <m:sty m:val="p"/>
                </m:rPr>
                <w:rPr>
                  <w:rFonts w:ascii="Cambria Math" w:hAnsi="Cambria Math"/>
                  <w:lang w:val="vi-VN"/>
                </w:rPr>
                <m:t>C</m:t>
              </m:r>
            </m:e>
            <m:sup>
              <m:d>
                <m:dPr>
                  <m:ctrlPr>
                    <w:rPr>
                      <w:rFonts w:ascii="Cambria Math" w:hAnsi="Cambria Math"/>
                      <w:i/>
                      <w:lang w:val="vi-VN"/>
                    </w:rPr>
                  </m:ctrlPr>
                </m:dPr>
                <m:e>
                  <m:r>
                    <w:rPr>
                      <w:rFonts w:ascii="Cambria Math" w:hAnsi="Cambria Math"/>
                      <w:lang w:val="vi-VN"/>
                    </w:rPr>
                    <m:t>0</m:t>
                  </m:r>
                </m:e>
              </m:d>
            </m:sup>
          </m:sSup>
          <m:r>
            <w:rPr>
              <w:rFonts w:ascii="Cambria Math" w:hAnsi="Cambria Math"/>
              <w:lang w:val="vi-VN"/>
            </w:rPr>
            <m:t> = </m:t>
          </m:r>
          <m:d>
            <m:dPr>
              <m:begChr m:val="{"/>
              <m:endChr m:val="}"/>
              <m:ctrlPr>
                <w:rPr>
                  <w:rFonts w:ascii="Cambria Math" w:hAnsi="Cambria Math"/>
                  <w:lang w:val="vi-VN"/>
                </w:rPr>
              </m:ctrlPr>
            </m:dPr>
            <m:e>
              <m:r>
                <w:rPr>
                  <w:rFonts w:ascii="Cambria Math" w:hAnsi="Cambria Math"/>
                  <w:lang w:val="vi-VN"/>
                </w:rPr>
                <m:t> </m:t>
              </m:r>
              <m:sSubSup>
                <m:sSubSupPr>
                  <m:ctrlPr>
                    <w:rPr>
                      <w:rFonts w:ascii="Cambria Math" w:hAnsi="Cambria Math"/>
                      <w:i/>
                      <w:lang w:val="vi-VN"/>
                    </w:rPr>
                  </m:ctrlPr>
                </m:sSubSupPr>
                <m:e>
                  <m:r>
                    <m:rPr>
                      <m:sty m:val="p"/>
                    </m:rPr>
                    <w:rPr>
                      <w:rFonts w:ascii="Cambria Math" w:hAnsi="Cambria Math"/>
                      <w:lang w:val="vi-VN"/>
                    </w:rPr>
                    <m:t>m</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0</m:t>
                      </m:r>
                    </m:e>
                  </m:d>
                </m:sup>
              </m:sSubSup>
              <m:r>
                <w:rPr>
                  <w:rFonts w:ascii="Cambria Math" w:hAnsi="Cambria Math"/>
                  <w:lang w:val="vi-VN"/>
                </w:rPr>
                <m:t>, </m:t>
              </m:r>
              <m:sSubSup>
                <m:sSubSupPr>
                  <m:ctrlPr>
                    <w:rPr>
                      <w:rFonts w:ascii="Cambria Math" w:hAnsi="Cambria Math"/>
                      <w:i/>
                      <w:lang w:val="vi-VN"/>
                    </w:rPr>
                  </m:ctrlPr>
                </m:sSubSupPr>
                <m:e>
                  <m:r>
                    <m:rPr>
                      <m:sty m:val="p"/>
                    </m:rPr>
                    <w:rPr>
                      <w:rFonts w:ascii="Cambria Math" w:hAnsi="Cambria Math"/>
                      <w:lang w:val="vi-VN"/>
                    </w:rPr>
                    <m:t>m</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0</m:t>
                      </m:r>
                    </m:e>
                  </m:d>
                </m:sup>
              </m:sSubSup>
              <m:r>
                <w:rPr>
                  <w:rFonts w:ascii="Cambria Math" w:hAnsi="Cambria Math"/>
                  <w:lang w:val="vi-VN"/>
                </w:rPr>
                <m:t>, </m:t>
              </m:r>
              <m:r>
                <m:rPr>
                  <m:sty m:val="p"/>
                </m:rPr>
                <w:rPr>
                  <w:rFonts w:ascii="Cambria Math" w:hAnsi="Cambria Math"/>
                  <w:lang w:val="vi-VN"/>
                </w:rPr>
                <m:t>…</m:t>
              </m:r>
              <m:r>
                <w:rPr>
                  <w:rFonts w:ascii="Cambria Math" w:hAnsi="Cambria Math"/>
                  <w:lang w:val="vi-VN"/>
                </w:rPr>
                <m:t>, </m:t>
              </m:r>
              <m:sSubSup>
                <m:sSubSupPr>
                  <m:ctrlPr>
                    <w:rPr>
                      <w:rFonts w:ascii="Cambria Math" w:hAnsi="Cambria Math"/>
                      <w:i/>
                      <w:lang w:val="vi-VN"/>
                    </w:rPr>
                  </m:ctrlPr>
                </m:sSubSupPr>
                <m:e>
                  <m:r>
                    <m:rPr>
                      <m:sty m:val="p"/>
                    </m:rPr>
                    <w:rPr>
                      <w:rFonts w:ascii="Cambria Math" w:hAnsi="Cambria Math"/>
                      <w:lang w:val="vi-VN"/>
                    </w:rPr>
                    <m:t>m</m:t>
                  </m:r>
                </m:e>
                <m:sub>
                  <m:r>
                    <m:rPr>
                      <m:sty m:val="p"/>
                    </m:rPr>
                    <w:rPr>
                      <w:rFonts w:ascii="Cambria Math" w:hAnsi="Cambria Math"/>
                      <w:lang w:val="vi-VN"/>
                    </w:rPr>
                    <m:t>k</m:t>
                  </m:r>
                </m:sub>
                <m:sup>
                  <m:d>
                    <m:dPr>
                      <m:ctrlPr>
                        <w:rPr>
                          <w:rFonts w:ascii="Cambria Math" w:hAnsi="Cambria Math"/>
                          <w:i/>
                          <w:lang w:val="vi-VN"/>
                        </w:rPr>
                      </m:ctrlPr>
                    </m:dPr>
                    <m:e>
                      <m:r>
                        <w:rPr>
                          <w:rFonts w:ascii="Cambria Math" w:hAnsi="Cambria Math"/>
                          <w:lang w:val="vi-VN"/>
                        </w:rPr>
                        <m:t>0</m:t>
                      </m:r>
                    </m:e>
                  </m:d>
                </m:sup>
              </m:sSubSup>
              <m:r>
                <w:rPr>
                  <w:rFonts w:ascii="Cambria Math" w:hAnsi="Cambria Math"/>
                  <w:lang w:val="vi-VN"/>
                </w:rPr>
                <m:t> </m:t>
              </m:r>
              <m:ctrlPr>
                <w:rPr>
                  <w:rFonts w:ascii="Cambria Math" w:hAnsi="Cambria Math"/>
                  <w:i/>
                  <w:lang w:val="vi-VN"/>
                </w:rPr>
              </m:ctrlPr>
            </m:e>
          </m:d>
        </m:oMath>
      </m:oMathPara>
    </w:p>
    <w:p w14:paraId="439F8594" w14:textId="57C2EDB1" w:rsidR="008C3035" w:rsidRPr="0051497C" w:rsidRDefault="0070705C" w:rsidP="00090587">
      <w:pPr>
        <w:pStyle w:val="ListParagraph"/>
        <w:numPr>
          <w:ilvl w:val="2"/>
          <w:numId w:val="24"/>
        </w:numPr>
        <w:rPr>
          <w:lang w:val="vi-VN"/>
        </w:rPr>
      </w:pPr>
      <w:r w:rsidRPr="0070705C">
        <w:t>k là số lượng cụm được xác định trước.</w:t>
      </w:r>
    </w:p>
    <w:p w14:paraId="5CD33EF2" w14:textId="77777777" w:rsidR="0051497C" w:rsidRPr="0051497C" w:rsidRDefault="00D143FD" w:rsidP="00090587">
      <w:pPr>
        <w:pStyle w:val="ListParagraph"/>
        <w:numPr>
          <w:ilvl w:val="1"/>
          <w:numId w:val="24"/>
        </w:numPr>
        <w:rPr>
          <w:lang w:val="vi-VN"/>
        </w:rPr>
      </w:pPr>
      <w:r w:rsidRPr="00D143FD">
        <w:t>Phân cụm dữ liệ</w:t>
      </w:r>
      <w:r w:rsidR="0051497C">
        <w:rPr>
          <w:lang w:val="en-US"/>
        </w:rPr>
        <w:t>u</w:t>
      </w:r>
    </w:p>
    <w:p w14:paraId="1033C90A" w14:textId="06B159EB" w:rsidR="00FE5559" w:rsidRPr="0051497C" w:rsidRDefault="00FE5559" w:rsidP="00090587">
      <w:pPr>
        <w:pStyle w:val="ListParagraph"/>
        <w:numPr>
          <w:ilvl w:val="2"/>
          <w:numId w:val="24"/>
        </w:numPr>
        <w:rPr>
          <w:lang w:val="vi-VN"/>
        </w:rPr>
      </w:pPr>
      <w:r w:rsidRPr="0051497C">
        <w:rPr>
          <w:lang w:val="vi-VN"/>
        </w:rPr>
        <w:t>Với mỗi điểm dữ liệu, ta sẽ tính khoảng cách của nó tới các trung tâm (bằng Khoảng cách Euclid). Ta sẽ gán chúng vào trung tâm gần nhất. Tập hợp các điểm được gán vào cùng 1 trung tâm sẽ tạo thành cụm.</w:t>
      </w:r>
    </w:p>
    <w:p w14:paraId="42DC0F7F" w14:textId="49EA18B1" w:rsidR="001A2A0D" w:rsidRPr="00382211" w:rsidRDefault="00003139" w:rsidP="00702DA3">
      <w:pPr>
        <w:rPr>
          <w:lang w:val="vi-VN"/>
        </w:rPr>
      </w:pPr>
      <m:oMathPara>
        <m:oMath>
          <m:r>
            <w:rPr>
              <w:rFonts w:ascii="Cambria Math" w:hAnsi="Cambria Math"/>
              <w:lang w:val="vi-VN"/>
            </w:rPr>
            <m:t>d</m:t>
          </m:r>
          <m:d>
            <m:dPr>
              <m:ctrlPr>
                <w:rPr>
                  <w:rFonts w:ascii="Cambria Math" w:hAnsi="Cambria Math"/>
                  <w:i/>
                  <w:lang w:val="vi-VN"/>
                </w:rPr>
              </m:ctrlPr>
            </m:dPr>
            <m:e>
              <m:r>
                <w:rPr>
                  <w:rFonts w:ascii="Cambria Math" w:hAnsi="Cambria Math"/>
                  <w:lang w:val="vi-VN"/>
                </w:rPr>
                <m:t>x,y</m:t>
              </m:r>
            </m:e>
          </m:d>
          <m:r>
            <w:rPr>
              <w:rFonts w:ascii="Cambria Math" w:hAnsi="Cambria Math"/>
              <w:lang w:val="vi-VN"/>
            </w:rPr>
            <m:t>=</m:t>
          </m:r>
          <m:rad>
            <m:radPr>
              <m:degHide m:val="1"/>
              <m:ctrlPr>
                <w:rPr>
                  <w:rFonts w:ascii="Cambria Math" w:hAnsi="Cambria Math"/>
                  <w:lang w:val="vi-VN"/>
                </w:rPr>
              </m:ctrlPr>
            </m:radPr>
            <m:deg>
              <m:ctrlPr>
                <w:rPr>
                  <w:rFonts w:ascii="Cambria Math" w:hAnsi="Cambria Math"/>
                  <w:i/>
                  <w:lang w:val="vi-VN"/>
                </w:rPr>
              </m:ctrlPr>
            </m:deg>
            <m:e>
              <m:nary>
                <m:naryPr>
                  <m:chr m:val="∑"/>
                  <m:ctrlPr>
                    <w:rPr>
                      <w:rFonts w:ascii="Cambria Math" w:hAnsi="Cambria Math"/>
                      <w:lang w:val="vi-VN"/>
                    </w:rPr>
                  </m:ctrlPr>
                </m:naryPr>
                <m:sub>
                  <m:r>
                    <w:rPr>
                      <w:rFonts w:ascii="Cambria Math" w:hAnsi="Cambria Math"/>
                      <w:lang w:val="vi-VN"/>
                    </w:rPr>
                    <m:t>i=1</m:t>
                  </m:r>
                  <m:ctrlPr>
                    <w:rPr>
                      <w:rFonts w:ascii="Cambria Math" w:hAnsi="Cambria Math"/>
                      <w:i/>
                      <w:lang w:val="vi-VN"/>
                    </w:rPr>
                  </m:ctrlPr>
                </m:sub>
                <m:sup>
                  <m:r>
                    <w:rPr>
                      <w:rFonts w:ascii="Cambria Math" w:hAnsi="Cambria Math"/>
                      <w:lang w:val="vi-VN"/>
                    </w:rPr>
                    <m:t>n</m:t>
                  </m:r>
                  <m:ctrlPr>
                    <w:rPr>
                      <w:rFonts w:ascii="Cambria Math" w:hAnsi="Cambria Math"/>
                      <w:i/>
                      <w:lang w:val="vi-VN"/>
                    </w:rPr>
                  </m:ctrlPr>
                </m:sup>
                <m:e>
                  <m:sSup>
                    <m:sSupPr>
                      <m:ctrlPr>
                        <w:rPr>
                          <w:rFonts w:ascii="Cambria Math" w:hAnsi="Cambria Math"/>
                          <w:i/>
                          <w:lang w:val="vi-VN"/>
                        </w:rPr>
                      </m:ctrlPr>
                    </m:sSupPr>
                    <m:e>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d>
                    </m:e>
                    <m:sup>
                      <m:r>
                        <w:rPr>
                          <w:rFonts w:ascii="Cambria Math" w:hAnsi="Cambria Math"/>
                          <w:lang w:val="vi-VN"/>
                        </w:rPr>
                        <m:t>2</m:t>
                      </m:r>
                    </m:sup>
                  </m:sSup>
                  <m:ctrlPr>
                    <w:rPr>
                      <w:rFonts w:ascii="Cambria Math" w:hAnsi="Cambria Math"/>
                      <w:i/>
                      <w:lang w:val="vi-VN"/>
                    </w:rPr>
                  </m:ctrlPr>
                </m:e>
              </m:nary>
            </m:e>
          </m:rad>
        </m:oMath>
      </m:oMathPara>
    </w:p>
    <w:p w14:paraId="3921D675" w14:textId="77777777" w:rsidR="0051497C" w:rsidRPr="0051497C" w:rsidRDefault="00382211" w:rsidP="00090587">
      <w:pPr>
        <w:pStyle w:val="ListParagraph"/>
        <w:numPr>
          <w:ilvl w:val="3"/>
          <w:numId w:val="24"/>
        </w:numPr>
        <w:rPr>
          <w:lang w:val="vi-VN"/>
        </w:rPr>
      </w:pPr>
      <w:r w:rsidRPr="0051497C">
        <w:rPr>
          <w:lang w:val="vi-VN"/>
        </w:rPr>
        <w:t>Trong đó</w:t>
      </w:r>
    </w:p>
    <w:p w14:paraId="4D3824B8" w14:textId="77777777" w:rsidR="0051497C" w:rsidRPr="0051497C" w:rsidRDefault="001A015D" w:rsidP="00090587">
      <w:pPr>
        <w:pStyle w:val="ListParagraph"/>
        <w:numPr>
          <w:ilvl w:val="0"/>
          <w:numId w:val="25"/>
        </w:numPr>
        <w:rPr>
          <w:lang w:val="vi-VN"/>
        </w:rPr>
      </w:pPr>
      <w:r w:rsidRPr="0051497C">
        <w:rPr>
          <w:lang w:val="en-GB"/>
        </w:rPr>
        <w:t>d(x,y): Khoảng cách giữa hai điểm x và</w:t>
      </w:r>
      <w:r w:rsidRPr="0051497C">
        <w:rPr>
          <w:lang w:val="vi-VN"/>
        </w:rPr>
        <w:t xml:space="preserve"> </w:t>
      </w:r>
      <w:r w:rsidRPr="0051497C">
        <w:rPr>
          <w:lang w:val="en-GB"/>
        </w:rPr>
        <w:t>y.</w:t>
      </w:r>
    </w:p>
    <w:p w14:paraId="60CFBC30" w14:textId="77777777" w:rsidR="0051497C" w:rsidRPr="0051497C" w:rsidRDefault="001A015D" w:rsidP="00090587">
      <w:pPr>
        <w:pStyle w:val="ListParagraph"/>
        <w:numPr>
          <w:ilvl w:val="0"/>
          <w:numId w:val="25"/>
        </w:numPr>
        <w:rPr>
          <w:lang w:val="vi-VN"/>
        </w:rPr>
      </w:pPr>
      <w:r w:rsidRPr="0051497C">
        <w:rPr>
          <w:lang w:val="en-GB"/>
        </w:rPr>
        <w:lastRenderedPageBreak/>
        <w:t>n: Số chiều (số thành phần) của không gian.</w:t>
      </w:r>
    </w:p>
    <w:p w14:paraId="11032371" w14:textId="1D65ADF8" w:rsidR="00191A91" w:rsidRPr="0051497C" w:rsidRDefault="001A015D" w:rsidP="00090587">
      <w:pPr>
        <w:pStyle w:val="ListParagraph"/>
        <w:numPr>
          <w:ilvl w:val="0"/>
          <w:numId w:val="25"/>
        </w:numPr>
        <w:rPr>
          <w:lang w:val="vi-VN"/>
        </w:rPr>
      </w:pPr>
      <w:r w:rsidRPr="0051497C">
        <w:rPr>
          <w:lang w:val="en-GB"/>
        </w:rPr>
        <w:t>xi và yi​: Thành phần thứ i của điểm x và y.</w:t>
      </w:r>
    </w:p>
    <w:p w14:paraId="6694D76F" w14:textId="78E5AEAC" w:rsidR="001A2A0D" w:rsidRPr="00A827C4" w:rsidRDefault="004E5582" w:rsidP="00090587">
      <w:pPr>
        <w:pStyle w:val="ListParagraph"/>
        <w:numPr>
          <w:ilvl w:val="1"/>
          <w:numId w:val="24"/>
        </w:numPr>
        <w:rPr>
          <w:lang w:val="vi-VN"/>
        </w:rPr>
      </w:pPr>
      <w:r w:rsidRPr="004E5582">
        <w:t>Cập nhật trung tâm cụm</w:t>
      </w:r>
    </w:p>
    <w:p w14:paraId="76BBF3A8" w14:textId="7DDD730A" w:rsidR="006A51E2" w:rsidRPr="00A827C4" w:rsidRDefault="006A51E2" w:rsidP="00090587">
      <w:pPr>
        <w:pStyle w:val="ListParagraph"/>
        <w:numPr>
          <w:ilvl w:val="2"/>
          <w:numId w:val="24"/>
        </w:numPr>
        <w:rPr>
          <w:lang w:val="vi-VN"/>
        </w:rPr>
      </w:pPr>
      <w:r w:rsidRPr="004E5582">
        <w:t xml:space="preserve">Sau khi gán các điểm dữ liệu vào các cụm, trung tâm cụm </w:t>
      </w:r>
      <w:r>
        <w:t>m</w:t>
      </w:r>
      <w:r w:rsidRPr="00A827C4">
        <w:rPr>
          <w:lang w:val="vi-VN"/>
        </w:rPr>
        <w:t>(</w:t>
      </w:r>
      <w:r>
        <w:t>i</w:t>
      </w:r>
      <w:r w:rsidRPr="00A827C4">
        <w:rPr>
          <w:lang w:val="vi-VN"/>
        </w:rPr>
        <w:t>)</w:t>
      </w:r>
      <w:r w:rsidRPr="004E5582">
        <w:t xml:space="preserve"> mới sẽ được tính lại bằng trung bình cộng của tất cả các điểm dữ liệu thuộc cụm i:</w:t>
      </w:r>
    </w:p>
    <w:p w14:paraId="22DF974C" w14:textId="77777777" w:rsidR="006A51E2" w:rsidRDefault="006A51E2" w:rsidP="00702DA3">
      <w:pPr>
        <w:rPr>
          <w:lang w:val="vi-VN"/>
        </w:rPr>
      </w:pPr>
    </w:p>
    <w:p w14:paraId="155CB4F0" w14:textId="3C879E6A" w:rsidR="00467DEA" w:rsidRPr="00545FB7" w:rsidRDefault="00000000" w:rsidP="00702DA3">
      <w:pPr>
        <w:rPr>
          <w:lang w:val="vi-VN"/>
        </w:rPr>
      </w:pPr>
      <m:oMathPara>
        <m:oMath>
          <m:sSubSup>
            <m:sSubSupPr>
              <m:ctrlPr>
                <w:rPr>
                  <w:rFonts w:ascii="Cambria Math" w:hAnsi="Cambria Math"/>
                  <w:i/>
                  <w:lang w:val="vi-VN"/>
                </w:rPr>
              </m:ctrlPr>
            </m:sSubSupPr>
            <m:e>
              <m:r>
                <w:rPr>
                  <w:rFonts w:ascii="Cambria Math" w:hAnsi="Cambria Math"/>
                  <w:lang w:val="vi-VN"/>
                </w:rPr>
                <m:t>m</m:t>
              </m:r>
            </m:e>
            <m:sub>
              <m:r>
                <w:rPr>
                  <w:rFonts w:ascii="Cambria Math" w:hAnsi="Cambria Math"/>
                  <w:lang w:val="vi-VN"/>
                </w:rPr>
                <m:t>i</m:t>
              </m:r>
            </m:sub>
            <m:sup>
              <m:d>
                <m:dPr>
                  <m:ctrlPr>
                    <w:rPr>
                      <w:rFonts w:ascii="Cambria Math" w:hAnsi="Cambria Math"/>
                      <w:i/>
                      <w:lang w:val="vi-VN"/>
                    </w:rPr>
                  </m:ctrlPr>
                </m:dPr>
                <m:e>
                  <m:r>
                    <w:rPr>
                      <w:rFonts w:ascii="Cambria Math" w:hAnsi="Cambria Math"/>
                      <w:lang w:val="vi-VN"/>
                    </w:rPr>
                    <m:t>t+1</m:t>
                  </m:r>
                </m:e>
              </m:d>
            </m:sup>
          </m:sSubSup>
          <m:r>
            <w:rPr>
              <w:rFonts w:ascii="Cambria Math" w:hAnsi="Cambria Math"/>
              <w:lang w:val="vi-VN"/>
            </w:rPr>
            <m:t>=</m:t>
          </m:r>
          <m:f>
            <m:fPr>
              <m:ctrlPr>
                <w:rPr>
                  <w:rFonts w:ascii="Cambria Math" w:hAnsi="Cambria Math"/>
                  <w:lang w:val="vi-VN"/>
                </w:rPr>
              </m:ctrlPr>
            </m:fPr>
            <m:num>
              <m:r>
                <w:rPr>
                  <w:rFonts w:ascii="Cambria Math" w:hAnsi="Cambria Math"/>
                  <w:lang w:val="vi-VN"/>
                </w:rPr>
                <m:t>1</m:t>
              </m:r>
              <m:ctrlPr>
                <w:rPr>
                  <w:rFonts w:ascii="Cambria Math" w:hAnsi="Cambria Math"/>
                  <w:i/>
                  <w:lang w:val="vi-VN"/>
                </w:rPr>
              </m:ctrlPr>
            </m:num>
            <m:den>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i</m:t>
                      </m:r>
                    </m:sub>
                  </m:sSub>
                </m:e>
              </m:d>
              <m:ctrlPr>
                <w:rPr>
                  <w:rFonts w:ascii="Cambria Math" w:hAnsi="Cambria Math"/>
                  <w:i/>
                  <w:lang w:val="vi-VN"/>
                </w:rPr>
              </m:ctrlPr>
            </m:den>
          </m:f>
          <m:nary>
            <m:naryPr>
              <m:chr m:val="∑"/>
              <m:supHide m:val="1"/>
              <m:ctrlPr>
                <w:rPr>
                  <w:rFonts w:ascii="Cambria Math" w:hAnsi="Cambria Math"/>
                  <w:lang w:val="vi-VN"/>
                </w:rPr>
              </m:ctrlPr>
            </m:naryPr>
            <m: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j</m:t>
                  </m:r>
                </m:sub>
              </m:sSub>
              <m:r>
                <m:rPr>
                  <m:sty m:val="p"/>
                </m:rPr>
                <w:rPr>
                  <w:rFonts w:ascii="Cambria Math" w:hAnsi="Cambria Math"/>
                  <w:lang w:val="vi-VN"/>
                </w:rPr>
                <m:t>∈</m:t>
              </m:r>
              <m:sSub>
                <m:sSubPr>
                  <m:ctrlPr>
                    <w:rPr>
                      <w:rFonts w:ascii="Cambria Math" w:hAnsi="Cambria Math"/>
                      <w:i/>
                      <w:lang w:val="vi-VN"/>
                    </w:rPr>
                  </m:ctrlPr>
                </m:sSubPr>
                <m:e>
                  <m:r>
                    <w:rPr>
                      <w:rFonts w:ascii="Cambria Math" w:hAnsi="Cambria Math"/>
                      <w:lang w:val="vi-VN"/>
                    </w:rPr>
                    <m:t>C</m:t>
                  </m:r>
                  <m:ctrlPr>
                    <w:rPr>
                      <w:rFonts w:ascii="Cambria Math" w:hAnsi="Cambria Math"/>
                      <w:lang w:val="vi-VN"/>
                    </w:rPr>
                  </m:ctrlPr>
                </m:e>
                <m:sub>
                  <m:r>
                    <w:rPr>
                      <w:rFonts w:ascii="Cambria Math" w:hAnsi="Cambria Math"/>
                      <w:lang w:val="vi-VN"/>
                    </w:rPr>
                    <m:t>i</m:t>
                  </m:r>
                </m:sub>
              </m:sSub>
              <m:ctrlPr>
                <w:rPr>
                  <w:rFonts w:ascii="Cambria Math" w:hAnsi="Cambria Math"/>
                  <w:i/>
                  <w:lang w:val="vi-VN"/>
                </w:rPr>
              </m:ctrlPr>
            </m:sub>
            <m:sup>
              <m:ctrlPr>
                <w:rPr>
                  <w:rFonts w:ascii="Cambria Math" w:hAnsi="Cambria Math"/>
                  <w:i/>
                  <w:lang w:val="vi-VN"/>
                </w:rPr>
              </m:ctrlPr>
            </m:sup>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j</m:t>
                  </m:r>
                </m:sub>
              </m:sSub>
              <m:ctrlPr>
                <w:rPr>
                  <w:rFonts w:ascii="Cambria Math" w:hAnsi="Cambria Math"/>
                  <w:i/>
                  <w:lang w:val="vi-VN"/>
                </w:rPr>
              </m:ctrlPr>
            </m:e>
          </m:nary>
        </m:oMath>
      </m:oMathPara>
    </w:p>
    <w:p w14:paraId="4BCE9FEF" w14:textId="77777777" w:rsidR="00A827C4" w:rsidRPr="00A827C4" w:rsidRDefault="00545FB7" w:rsidP="00090587">
      <w:pPr>
        <w:pStyle w:val="ListParagraph"/>
        <w:numPr>
          <w:ilvl w:val="3"/>
          <w:numId w:val="24"/>
        </w:numPr>
        <w:rPr>
          <w:lang w:val="vi-VN"/>
        </w:rPr>
      </w:pPr>
      <w:r w:rsidRPr="00A827C4">
        <w:rPr>
          <w:lang w:val="vi-VN"/>
        </w:rPr>
        <w:t>Trong đó</w:t>
      </w:r>
    </w:p>
    <w:p w14:paraId="17322635" w14:textId="77777777" w:rsidR="00A827C4" w:rsidRPr="00A827C4" w:rsidRDefault="00003139" w:rsidP="00090587">
      <w:pPr>
        <w:pStyle w:val="ListParagraph"/>
        <w:numPr>
          <w:ilvl w:val="0"/>
          <w:numId w:val="26"/>
        </w:numPr>
        <w:rPr>
          <w:lang w:val="vi-VN"/>
        </w:rPr>
      </w:pPr>
      <m:oMath>
        <m:r>
          <m:rPr>
            <m:lit/>
          </m:rPr>
          <w:rPr>
            <w:rFonts w:ascii="Cambria Math" w:hAnsi="Cambria Math"/>
            <w:lang w:val="vi-VN"/>
          </w:rPr>
          <m:t>(</m:t>
        </m:r>
        <m:sSubSup>
          <m:sSubSupPr>
            <m:ctrlPr>
              <w:rPr>
                <w:rFonts w:ascii="Cambria Math" w:hAnsi="Cambria Math"/>
                <w:i/>
                <w:lang w:val="vi-VN"/>
              </w:rPr>
            </m:ctrlPr>
          </m:sSubSupPr>
          <m:e>
            <m:r>
              <w:rPr>
                <w:rFonts w:ascii="Cambria Math" w:hAnsi="Cambria Math"/>
                <w:lang w:val="vi-VN"/>
              </w:rPr>
              <m:t>m</m:t>
            </m:r>
          </m:e>
          <m:sub>
            <m:r>
              <w:rPr>
                <w:rFonts w:ascii="Cambria Math" w:hAnsi="Cambria Math"/>
                <w:lang w:val="vi-VN"/>
              </w:rPr>
              <m:t>i</m:t>
            </m:r>
          </m:sub>
          <m:sup>
            <m:d>
              <m:dPr>
                <m:ctrlPr>
                  <w:rPr>
                    <w:rFonts w:ascii="Cambria Math" w:hAnsi="Cambria Math"/>
                    <w:i/>
                    <w:lang w:val="vi-VN"/>
                  </w:rPr>
                </m:ctrlPr>
              </m:dPr>
              <m:e>
                <m:r>
                  <w:rPr>
                    <w:rFonts w:ascii="Cambria Math" w:hAnsi="Cambria Math"/>
                    <w:lang w:val="vi-VN"/>
                  </w:rPr>
                  <m:t>t+1</m:t>
                </m:r>
              </m:e>
            </m:d>
          </m:sup>
        </m:sSubSup>
        <m:r>
          <m:rPr>
            <m:lit/>
          </m:rPr>
          <w:rPr>
            <w:rFonts w:ascii="Cambria Math" w:hAnsi="Cambria Math"/>
            <w:lang w:val="vi-VN"/>
          </w:rPr>
          <m:t>)</m:t>
        </m:r>
        <m:r>
          <w:rPr>
            <w:rFonts w:ascii="Cambria Math" w:hAnsi="Cambria Math"/>
            <w:lang w:val="vi-VN"/>
          </w:rPr>
          <m:t xml:space="preserve">:Trung tâm cụm mới ở lần lặp thứ </m:t>
        </m:r>
        <m:r>
          <m:rPr>
            <m:lit/>
          </m:rPr>
          <w:rPr>
            <w:rFonts w:ascii="Cambria Math" w:hAnsi="Cambria Math"/>
            <w:lang w:val="vi-VN"/>
          </w:rPr>
          <m:t>(</m:t>
        </m:r>
        <m:r>
          <w:rPr>
            <w:rFonts w:ascii="Cambria Math" w:hAnsi="Cambria Math"/>
            <w:lang w:val="vi-VN"/>
          </w:rPr>
          <m:t>t+1</m:t>
        </m:r>
        <m:r>
          <m:rPr>
            <m:lit/>
          </m:rPr>
          <w:rPr>
            <w:rFonts w:ascii="Cambria Math" w:hAnsi="Cambria Math"/>
            <w:lang w:val="vi-VN"/>
          </w:rPr>
          <m:t>)</m:t>
        </m:r>
        <m:r>
          <w:rPr>
            <w:rFonts w:ascii="Cambria Math" w:hAnsi="Cambria Math"/>
            <w:lang w:val="vi-VN"/>
          </w:rPr>
          <m:t>.</m:t>
        </m:r>
      </m:oMath>
    </w:p>
    <w:p w14:paraId="5793E8A1" w14:textId="77777777" w:rsidR="00A827C4" w:rsidRPr="00A827C4" w:rsidRDefault="00003139" w:rsidP="00090587">
      <w:pPr>
        <w:pStyle w:val="ListParagraph"/>
        <w:numPr>
          <w:ilvl w:val="0"/>
          <w:numId w:val="26"/>
        </w:numPr>
        <w:rPr>
          <w:lang w:val="vi-VN"/>
        </w:rPr>
      </w:pPr>
      <m:oMath>
        <m:r>
          <m:rPr>
            <m:lit/>
          </m:rPr>
          <w:rPr>
            <w:rFonts w:ascii="Cambria Math" w:hAnsi="Cambria Math"/>
            <w:lang w:val="vi-VN"/>
          </w:rPr>
          <m:t>(</m:t>
        </m:r>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i</m:t>
            </m:r>
          </m:sub>
        </m:sSub>
        <m:r>
          <m:rPr>
            <m:lit/>
          </m:rPr>
          <w:rPr>
            <w:rFonts w:ascii="Cambria Math" w:hAnsi="Cambria Math"/>
            <w:lang w:val="vi-VN"/>
          </w:rPr>
          <m:t>)</m:t>
        </m:r>
        <m:r>
          <w:rPr>
            <w:rFonts w:ascii="Cambria Math" w:hAnsi="Cambria Math"/>
            <w:lang w:val="vi-VN"/>
          </w:rPr>
          <m:t xml:space="preserve">:Tập hợp các điểm dữ liệu thuộc cụm </m:t>
        </m:r>
        <m:r>
          <m:rPr>
            <m:lit/>
          </m:rPr>
          <w:rPr>
            <w:rFonts w:ascii="Cambria Math" w:hAnsi="Cambria Math"/>
            <w:lang w:val="vi-VN"/>
          </w:rPr>
          <m:t>(</m:t>
        </m:r>
        <m:r>
          <w:rPr>
            <w:rFonts w:ascii="Cambria Math" w:hAnsi="Cambria Math"/>
            <w:lang w:val="vi-VN"/>
          </w:rPr>
          <m:t>i</m:t>
        </m:r>
        <m:r>
          <m:rPr>
            <m:lit/>
          </m:rPr>
          <w:rPr>
            <w:rFonts w:ascii="Cambria Math" w:hAnsi="Cambria Math"/>
            <w:lang w:val="vi-VN"/>
          </w:rPr>
          <m:t>)</m:t>
        </m:r>
        <m:r>
          <w:rPr>
            <w:rFonts w:ascii="Cambria Math" w:hAnsi="Cambria Math"/>
            <w:lang w:val="vi-VN"/>
          </w:rPr>
          <m:t>.</m:t>
        </m:r>
      </m:oMath>
    </w:p>
    <w:p w14:paraId="7884C071" w14:textId="56E62E88" w:rsidR="005C0160" w:rsidRPr="00A827C4" w:rsidRDefault="00003139" w:rsidP="00090587">
      <w:pPr>
        <w:pStyle w:val="ListParagraph"/>
        <w:numPr>
          <w:ilvl w:val="0"/>
          <w:numId w:val="26"/>
        </w:numPr>
        <w:rPr>
          <w:lang w:val="vi-VN"/>
        </w:rPr>
      </w:pPr>
      <m:oMath>
        <m:r>
          <m:rPr>
            <m:lit/>
          </m:rPr>
          <w:rPr>
            <w:rFonts w:ascii="Cambria Math" w:hAnsi="Cambria Math"/>
            <w:lang w:val="vi-VN"/>
          </w:rPr>
          <m:t>(</m:t>
        </m:r>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i</m:t>
                </m:r>
              </m:sub>
            </m:sSub>
          </m:e>
        </m:d>
        <m:r>
          <m:rPr>
            <m:lit/>
          </m:rPr>
          <w:rPr>
            <w:rFonts w:ascii="Cambria Math" w:hAnsi="Cambria Math"/>
            <w:lang w:val="vi-VN"/>
          </w:rPr>
          <m:t>)</m:t>
        </m:r>
        <m:r>
          <w:rPr>
            <w:rFonts w:ascii="Cambria Math" w:hAnsi="Cambria Math"/>
            <w:lang w:val="vi-VN"/>
          </w:rPr>
          <m:t xml:space="preserve">: Số lượng điểm trong cụm </m:t>
        </m:r>
        <m:r>
          <m:rPr>
            <m:lit/>
          </m:rPr>
          <w:rPr>
            <w:rFonts w:ascii="Cambria Math" w:hAnsi="Cambria Math"/>
            <w:lang w:val="vi-VN"/>
          </w:rPr>
          <m:t>(</m:t>
        </m:r>
        <m:r>
          <w:rPr>
            <w:rFonts w:ascii="Cambria Math" w:hAnsi="Cambria Math"/>
            <w:lang w:val="vi-VN"/>
          </w:rPr>
          <m:t>i</m:t>
        </m:r>
        <m:r>
          <m:rPr>
            <m:lit/>
          </m:rPr>
          <w:rPr>
            <w:rFonts w:ascii="Cambria Math" w:hAnsi="Cambria Math"/>
            <w:lang w:val="vi-VN"/>
          </w:rPr>
          <m:t>)</m:t>
        </m:r>
        <m:r>
          <w:rPr>
            <w:rFonts w:ascii="Cambria Math" w:hAnsi="Cambria Math"/>
            <w:lang w:val="vi-VN"/>
          </w:rPr>
          <m:t>.</m:t>
        </m:r>
      </m:oMath>
    </w:p>
    <w:p w14:paraId="10E334E2" w14:textId="44C65F8E" w:rsidR="00F03975" w:rsidRPr="00DB4852" w:rsidRDefault="00255A2E" w:rsidP="00090587">
      <w:pPr>
        <w:pStyle w:val="ListParagraph"/>
        <w:numPr>
          <w:ilvl w:val="1"/>
          <w:numId w:val="24"/>
        </w:numPr>
        <w:rPr>
          <w:lang w:val="vi-VN"/>
        </w:rPr>
      </w:pPr>
      <w:r w:rsidRPr="00255A2E">
        <w:t>Kiểm tra điều kiện dừng</w:t>
      </w:r>
      <w:r w:rsidR="00702DA3">
        <w:rPr>
          <w:lang w:val="en-US"/>
        </w:rPr>
        <w:t xml:space="preserve">: </w:t>
      </w:r>
      <w:r w:rsidR="00EF741B" w:rsidRPr="00EF741B">
        <w:t>Thuật toán dừng khi các trung tâm cụm ổn định, tức là sự thay đổi giữa các trung tâm</w:t>
      </w:r>
      <w:r w:rsidR="00A47997" w:rsidRPr="00702DA3">
        <w:rPr>
          <w:lang w:val="vi-VN"/>
        </w:rPr>
        <w:t xml:space="preserve"> </w:t>
      </w:r>
      <w:r w:rsidR="00EF741B" w:rsidRPr="00EF741B">
        <w:t>nhỏ hơn một ngưỡng nhất định.</w:t>
      </w:r>
      <w:r w:rsidR="00F03975">
        <w:rPr>
          <w:noProof/>
        </w:rPr>
        <mc:AlternateContent>
          <mc:Choice Requires="wps">
            <w:drawing>
              <wp:anchor distT="0" distB="0" distL="114300" distR="114300" simplePos="0" relativeHeight="251701248" behindDoc="0" locked="0" layoutInCell="1" allowOverlap="1" wp14:anchorId="7E57FA94" wp14:editId="118A9F78">
                <wp:simplePos x="0" y="0"/>
                <wp:positionH relativeFrom="column">
                  <wp:posOffset>460375</wp:posOffset>
                </wp:positionH>
                <wp:positionV relativeFrom="paragraph">
                  <wp:posOffset>1163955</wp:posOffset>
                </wp:positionV>
                <wp:extent cx="5580380" cy="635"/>
                <wp:effectExtent l="0" t="0" r="0" b="0"/>
                <wp:wrapTopAndBottom/>
                <wp:docPr id="170473015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F4ADE0" w14:textId="5FDF6E97" w:rsidR="00F03975" w:rsidRPr="00724D3F" w:rsidRDefault="00F03975" w:rsidP="00F03975">
                            <w:pPr>
                              <w:pStyle w:val="Caption"/>
                              <w:rPr>
                                <w:sz w:val="26"/>
                                <w:szCs w:val="22"/>
                                <w:lang w:val="vi-VN"/>
                              </w:rPr>
                            </w:pPr>
                            <w:bookmarkStart w:id="109" w:name="_Toc185502337"/>
                            <w:r>
                              <w:t xml:space="preserve">Figure </w:t>
                            </w:r>
                            <w:r>
                              <w:fldChar w:fldCharType="begin"/>
                            </w:r>
                            <w:r>
                              <w:instrText xml:space="preserve"> SEQ Figure \* ARABIC </w:instrText>
                            </w:r>
                            <w:r>
                              <w:fldChar w:fldCharType="separate"/>
                            </w:r>
                            <w:r w:rsidR="00C55D93">
                              <w:rPr>
                                <w:noProof/>
                              </w:rPr>
                              <w:t>53</w:t>
                            </w:r>
                            <w:r>
                              <w:fldChar w:fldCharType="end"/>
                            </w:r>
                            <w:r>
                              <w:rPr>
                                <w:lang w:val="vi-VN"/>
                              </w:rPr>
                              <w:t xml:space="preserve"> Điều kiện dừng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57FA94" id="_x0000_t202" coordsize="21600,21600" o:spt="202" path="m,l,21600r21600,l21600,xe">
                <v:stroke joinstyle="miter"/>
                <v:path gradientshapeok="t" o:connecttype="rect"/>
              </v:shapetype>
              <v:shape id="Text Box 1" o:spid="_x0000_s1026" type="#_x0000_t202" style="position:absolute;left:0;text-align:left;margin-left:36.25pt;margin-top:91.65pt;width:439.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" stroked="f">
                <v:textbox style="mso-fit-shape-to-text:t" inset="0,0,0,0">
                  <w:txbxContent>
                    <w:p w14:paraId="47F4ADE0" w14:textId="5FDF6E97" w:rsidR="00F03975" w:rsidRPr="00724D3F" w:rsidRDefault="00F03975" w:rsidP="00F03975">
                      <w:pPr>
                        <w:pStyle w:val="Caption"/>
                        <w:rPr>
                          <w:sz w:val="26"/>
                          <w:szCs w:val="22"/>
                          <w:lang w:val="vi-VN"/>
                        </w:rPr>
                      </w:pPr>
                      <w:bookmarkStart w:id="110" w:name="_Toc185502337"/>
                      <w:r>
                        <w:t xml:space="preserve">Figure </w:t>
                      </w:r>
                      <w:r>
                        <w:fldChar w:fldCharType="begin"/>
                      </w:r>
                      <w:r>
                        <w:instrText xml:space="preserve"> SEQ Figure \* ARABIC </w:instrText>
                      </w:r>
                      <w:r>
                        <w:fldChar w:fldCharType="separate"/>
                      </w:r>
                      <w:r w:rsidR="00C55D93">
                        <w:rPr>
                          <w:noProof/>
                        </w:rPr>
                        <w:t>53</w:t>
                      </w:r>
                      <w:r>
                        <w:fldChar w:fldCharType="end"/>
                      </w:r>
                      <w:r>
                        <w:rPr>
                          <w:lang w:val="vi-VN"/>
                        </w:rPr>
                        <w:t xml:space="preserve"> Điều kiện dừng</w:t>
                      </w:r>
                      <w:bookmarkEnd w:id="110"/>
                    </w:p>
                  </w:txbxContent>
                </v:textbox>
                <w10:wrap type="topAndBottom"/>
              </v:shape>
            </w:pict>
          </mc:Fallback>
        </mc:AlternateContent>
      </w:r>
      <w:r w:rsidR="00F03975" w:rsidRPr="00F03975">
        <w:rPr>
          <w:noProof/>
          <w:lang w:val="vi-VN"/>
        </w:rPr>
        <w:drawing>
          <wp:anchor distT="0" distB="0" distL="114300" distR="114300" simplePos="0" relativeHeight="251679744" behindDoc="0" locked="0" layoutInCell="1" allowOverlap="1" wp14:anchorId="0360D550" wp14:editId="570CD8B6">
            <wp:simplePos x="0" y="0"/>
            <wp:positionH relativeFrom="column">
              <wp:posOffset>460375</wp:posOffset>
            </wp:positionH>
            <wp:positionV relativeFrom="paragraph">
              <wp:posOffset>-1905</wp:posOffset>
            </wp:positionV>
            <wp:extent cx="5580380" cy="1108710"/>
            <wp:effectExtent l="0" t="0" r="1270" b="0"/>
            <wp:wrapTopAndBottom/>
            <wp:docPr id="267814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1498" name="Picture 1" descr="A screen 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80380" cy="1108710"/>
                    </a:xfrm>
                    <a:prstGeom prst="rect">
                      <a:avLst/>
                    </a:prstGeom>
                  </pic:spPr>
                </pic:pic>
              </a:graphicData>
            </a:graphic>
          </wp:anchor>
        </w:drawing>
      </w:r>
    </w:p>
    <w:p w14:paraId="0B456A26" w14:textId="05A0DBF4" w:rsidR="00303EEC" w:rsidRDefault="001805C9" w:rsidP="00702DA3">
      <w:pPr>
        <w:pStyle w:val="Heading3"/>
        <w:rPr>
          <w:lang w:val="en-US"/>
        </w:rPr>
      </w:pPr>
      <w:bookmarkStart w:id="111" w:name="_Toc185471239"/>
      <w:r>
        <w:rPr>
          <w:lang w:val="en-US"/>
        </w:rPr>
        <w:t>Thực nghiệm</w:t>
      </w:r>
      <w:bookmarkEnd w:id="111"/>
    </w:p>
    <w:p w14:paraId="16075CC0" w14:textId="77777777" w:rsidR="00F626BB" w:rsidRDefault="00F626BB" w:rsidP="00860FB9">
      <w:pPr>
        <w:pStyle w:val="Code"/>
        <w:ind w:left="1440"/>
        <w:rPr>
          <w:color w:val="000000"/>
          <w:sz w:val="26"/>
          <w:lang w:val="en-US"/>
        </w:rPr>
      </w:pPr>
      <w:r>
        <w:t>def</w:t>
      </w:r>
      <w:r>
        <w:rPr>
          <w:color w:val="000000"/>
        </w:rPr>
        <w:t xml:space="preserve"> </w:t>
      </w:r>
      <w:r>
        <w:t>calculate_distance</w:t>
      </w:r>
      <w:r>
        <w:rPr>
          <w:color w:val="000000"/>
        </w:rPr>
        <w:t>(</w:t>
      </w:r>
      <w:r>
        <w:rPr>
          <w:color w:val="001080"/>
        </w:rPr>
        <w:t>point1</w:t>
      </w:r>
      <w:r>
        <w:rPr>
          <w:color w:val="000000"/>
        </w:rPr>
        <w:t xml:space="preserve">, </w:t>
      </w:r>
      <w:r>
        <w:rPr>
          <w:color w:val="001080"/>
        </w:rPr>
        <w:t>point2</w:t>
      </w:r>
      <w:r>
        <w:rPr>
          <w:color w:val="000000"/>
        </w:rPr>
        <w:t>):</w:t>
      </w:r>
    </w:p>
    <w:p w14:paraId="08A15A84" w14:textId="4DC11C47" w:rsidR="00F626BB" w:rsidRDefault="00F626BB" w:rsidP="00860FB9">
      <w:pPr>
        <w:pStyle w:val="Code"/>
        <w:ind w:left="1440"/>
        <w:rPr>
          <w:color w:val="000000"/>
          <w:lang w:val="en-US"/>
        </w:rPr>
      </w:pPr>
      <w:r>
        <w:rPr>
          <w:color w:val="000000"/>
        </w:rPr>
        <w:t xml:space="preserve">    </w:t>
      </w:r>
      <w:r>
        <w:rPr>
          <w:color w:val="AF00DB"/>
        </w:rPr>
        <w:t>return</w:t>
      </w:r>
      <w:r>
        <w:rPr>
          <w:color w:val="000000"/>
        </w:rPr>
        <w:t xml:space="preserve"> </w:t>
      </w:r>
      <w:r>
        <w:t>sum</w:t>
      </w:r>
      <w:r>
        <w:rPr>
          <w:color w:val="000000"/>
        </w:rPr>
        <w:t xml:space="preserve">((x - y) ** </w:t>
      </w:r>
      <w:r>
        <w:rPr>
          <w:color w:val="116644"/>
        </w:rPr>
        <w:t>2</w:t>
      </w:r>
      <w:r>
        <w:rPr>
          <w:color w:val="000000"/>
        </w:rPr>
        <w:t xml:space="preserve"> </w:t>
      </w:r>
      <w:r>
        <w:rPr>
          <w:color w:val="AF00DB"/>
        </w:rPr>
        <w:t>for</w:t>
      </w:r>
      <w:r>
        <w:rPr>
          <w:color w:val="000000"/>
        </w:rPr>
        <w:t xml:space="preserve"> x, y </w:t>
      </w:r>
      <w:r>
        <w:t>in</w:t>
      </w:r>
      <w:r>
        <w:rPr>
          <w:color w:val="000000"/>
        </w:rPr>
        <w:t xml:space="preserve"> </w:t>
      </w:r>
      <w:r>
        <w:t>zip</w:t>
      </w:r>
      <w:r>
        <w:rPr>
          <w:color w:val="000000"/>
        </w:rPr>
        <w:t>(point1, point2))</w:t>
      </w:r>
    </w:p>
    <w:p w14:paraId="70334CC8" w14:textId="77777777" w:rsidR="00860FB9" w:rsidRPr="00860FB9" w:rsidRDefault="00860FB9" w:rsidP="00860FB9">
      <w:pPr>
        <w:pStyle w:val="Code"/>
        <w:ind w:left="1440"/>
        <w:rPr>
          <w:color w:val="000000"/>
          <w:lang w:val="en-US"/>
        </w:rPr>
      </w:pPr>
    </w:p>
    <w:p w14:paraId="5BB4621F" w14:textId="3D63AA2C" w:rsidR="00DB4852" w:rsidRDefault="000251B8" w:rsidP="00090587">
      <w:pPr>
        <w:pStyle w:val="ListParagraph"/>
        <w:numPr>
          <w:ilvl w:val="0"/>
          <w:numId w:val="24"/>
        </w:numPr>
        <w:rPr>
          <w:lang w:val="en-US"/>
        </w:rPr>
      </w:pPr>
      <w:r w:rsidRPr="000251B8">
        <w:t xml:space="preserve">Hàm calcualate_distance(point1, point2) dùng để tính khoảng cách Euclidean </w:t>
      </w:r>
      <w:r w:rsidRPr="000251B8">
        <w:lastRenderedPageBreak/>
        <w:t>giữa hai điểm dữ liệu point1 và point2</w:t>
      </w:r>
      <w:r w:rsidR="00A6695C">
        <w:rPr>
          <w:lang w:val="en-US"/>
        </w:rPr>
        <w:t>:</w:t>
      </w:r>
    </w:p>
    <w:p w14:paraId="6E555EE5" w14:textId="1E639C7F" w:rsidR="00A6695C" w:rsidRPr="00F63DB1" w:rsidRDefault="000E5DAD" w:rsidP="00090587">
      <w:pPr>
        <w:pStyle w:val="ListParagraph"/>
        <w:numPr>
          <w:ilvl w:val="1"/>
          <w:numId w:val="24"/>
        </w:numPr>
        <w:rPr>
          <w:rStyle w:val="HTMLCode"/>
          <w:rFonts w:ascii="Times New Roman" w:hAnsi="Times New Roman" w:cs="Times New Roman"/>
          <w:sz w:val="26"/>
          <w:szCs w:val="22"/>
          <w:lang w:val="en-US"/>
        </w:rPr>
      </w:pPr>
      <w:r w:rsidRPr="000E5DAD">
        <w:t>Dùng công thức</w:t>
      </w:r>
      <w:r>
        <w:rPr>
          <w:lang w:val="en-US"/>
        </w:rPr>
        <w:t xml:space="preserve"> </w:t>
      </w:r>
      <m:oMath>
        <m:rad>
          <m:radPr>
            <m:degHide m:val="1"/>
            <m:ctrlPr>
              <w:rPr>
                <w:rStyle w:val="HTMLCode"/>
                <w:rFonts w:ascii="Cambria Math" w:eastAsiaTheme="minorHAnsi" w:hAnsi="Cambria Math" w:cs="Times New Roman"/>
                <w:i/>
                <w:sz w:val="26"/>
                <w:szCs w:val="26"/>
              </w:rPr>
            </m:ctrlPr>
          </m:radPr>
          <m:deg/>
          <m:e>
            <m:r>
              <w:rPr>
                <w:rStyle w:val="HTMLCode"/>
                <w:rFonts w:ascii="Cambria Math" w:eastAsiaTheme="minorHAnsi" w:hAnsi="Cambria Math"/>
                <w:szCs w:val="26"/>
              </w:rPr>
              <m:t>∑</m:t>
            </m:r>
            <m:sSup>
              <m:sSupPr>
                <m:ctrlPr>
                  <w:rPr>
                    <w:rStyle w:val="HTMLCode"/>
                    <w:rFonts w:ascii="Cambria Math" w:eastAsiaTheme="minorHAnsi" w:hAnsi="Cambria Math" w:cs="Times New Roman"/>
                    <w:i/>
                    <w:sz w:val="26"/>
                    <w:szCs w:val="26"/>
                  </w:rPr>
                </m:ctrlPr>
              </m:sSupPr>
              <m:e>
                <m:d>
                  <m:dPr>
                    <m:ctrlPr>
                      <w:rPr>
                        <w:rStyle w:val="HTMLCode"/>
                        <w:rFonts w:ascii="Cambria Math" w:eastAsiaTheme="minorHAnsi" w:hAnsi="Cambria Math" w:cs="Times New Roman"/>
                        <w:i/>
                        <w:sz w:val="26"/>
                        <w:szCs w:val="26"/>
                      </w:rPr>
                    </m:ctrlPr>
                  </m:dPr>
                  <m:e>
                    <m:sSub>
                      <m:sSubPr>
                        <m:ctrlPr>
                          <w:rPr>
                            <w:rStyle w:val="HTMLCode"/>
                            <w:rFonts w:ascii="Cambria Math" w:eastAsiaTheme="minorHAnsi" w:hAnsi="Cambria Math" w:cs="Times New Roman"/>
                            <w:i/>
                            <w:sz w:val="26"/>
                            <w:szCs w:val="26"/>
                          </w:rPr>
                        </m:ctrlPr>
                      </m:sSubPr>
                      <m:e>
                        <m:r>
                          <w:rPr>
                            <w:rStyle w:val="HTMLCode"/>
                            <w:rFonts w:ascii="Cambria Math" w:eastAsiaTheme="minorHAnsi" w:hAnsi="Cambria Math"/>
                            <w:szCs w:val="26"/>
                          </w:rPr>
                          <m:t>x</m:t>
                        </m:r>
                      </m:e>
                      <m:sub>
                        <m:r>
                          <w:rPr>
                            <w:rStyle w:val="HTMLCode"/>
                            <w:rFonts w:ascii="Cambria Math" w:eastAsiaTheme="minorHAnsi" w:hAnsi="Cambria Math"/>
                            <w:szCs w:val="26"/>
                          </w:rPr>
                          <m:t>i</m:t>
                        </m:r>
                      </m:sub>
                    </m:sSub>
                    <m:r>
                      <w:rPr>
                        <w:rStyle w:val="HTMLCode"/>
                        <w:rFonts w:ascii="Cambria Math" w:eastAsiaTheme="minorHAnsi" w:hAnsi="Cambria Math"/>
                        <w:szCs w:val="26"/>
                      </w:rPr>
                      <m:t>-</m:t>
                    </m:r>
                    <m:sSub>
                      <m:sSubPr>
                        <m:ctrlPr>
                          <w:rPr>
                            <w:rStyle w:val="HTMLCode"/>
                            <w:rFonts w:ascii="Cambria Math" w:eastAsiaTheme="minorHAnsi" w:hAnsi="Cambria Math" w:cs="Times New Roman"/>
                            <w:i/>
                            <w:sz w:val="26"/>
                            <w:szCs w:val="26"/>
                          </w:rPr>
                        </m:ctrlPr>
                      </m:sSubPr>
                      <m:e>
                        <m:r>
                          <w:rPr>
                            <w:rStyle w:val="HTMLCode"/>
                            <w:rFonts w:ascii="Cambria Math" w:eastAsiaTheme="minorHAnsi" w:hAnsi="Cambria Math"/>
                            <w:szCs w:val="26"/>
                          </w:rPr>
                          <m:t>y</m:t>
                        </m:r>
                      </m:e>
                      <m:sub>
                        <m:r>
                          <w:rPr>
                            <w:rStyle w:val="HTMLCode"/>
                            <w:rFonts w:ascii="Cambria Math" w:eastAsiaTheme="minorHAnsi" w:hAnsi="Cambria Math"/>
                            <w:szCs w:val="26"/>
                          </w:rPr>
                          <m:t>i</m:t>
                        </m:r>
                      </m:sub>
                    </m:sSub>
                  </m:e>
                </m:d>
              </m:e>
              <m:sup>
                <m:r>
                  <w:rPr>
                    <w:rStyle w:val="HTMLCode"/>
                    <w:rFonts w:ascii="Cambria Math" w:eastAsiaTheme="minorHAnsi" w:hAnsi="Cambria Math"/>
                    <w:szCs w:val="26"/>
                  </w:rPr>
                  <m:t>2</m:t>
                </m:r>
              </m:sup>
            </m:sSup>
          </m:e>
        </m:rad>
      </m:oMath>
    </w:p>
    <w:p w14:paraId="025B11BF" w14:textId="22E6F8D5" w:rsidR="00F63DB1" w:rsidRDefault="00394BB8" w:rsidP="00090587">
      <w:pPr>
        <w:pStyle w:val="ListParagraph"/>
        <w:numPr>
          <w:ilvl w:val="1"/>
          <w:numId w:val="24"/>
        </w:numPr>
        <w:rPr>
          <w:lang w:val="en-US"/>
        </w:rPr>
      </w:pPr>
      <w:r>
        <w:t>Trong code, công thức này được tính bằng cách lặp qua các cặp tọa độ tương ứng (x, y) của hai điểm và tính tổng bình phương hiệu của chúng.</w:t>
      </w:r>
    </w:p>
    <w:p w14:paraId="75BFFF0D" w14:textId="77777777" w:rsidR="00752A9B" w:rsidRPr="00752A9B" w:rsidRDefault="00752A9B" w:rsidP="00752A9B">
      <w:pPr>
        <w:rPr>
          <w:lang w:val="en-US"/>
        </w:rPr>
      </w:pPr>
    </w:p>
    <w:p w14:paraId="019C7A2B" w14:textId="77777777" w:rsidR="00981179" w:rsidRPr="006F3E92" w:rsidRDefault="00981179" w:rsidP="00860FB9">
      <w:pPr>
        <w:pStyle w:val="Code"/>
        <w:ind w:left="1440"/>
        <w:rPr>
          <w:sz w:val="26"/>
          <w:szCs w:val="26"/>
        </w:rPr>
      </w:pPr>
      <w:r w:rsidRPr="006F3E92">
        <w:rPr>
          <w:sz w:val="26"/>
          <w:szCs w:val="26"/>
        </w:rPr>
        <w:t>class K_Mean:</w:t>
      </w:r>
    </w:p>
    <w:p w14:paraId="6B077359" w14:textId="77777777" w:rsidR="00981179" w:rsidRPr="006F3E92" w:rsidRDefault="00981179" w:rsidP="00860FB9">
      <w:pPr>
        <w:pStyle w:val="Code"/>
        <w:ind w:left="1440"/>
        <w:rPr>
          <w:sz w:val="26"/>
          <w:szCs w:val="26"/>
        </w:rPr>
      </w:pPr>
      <w:r w:rsidRPr="006F3E92">
        <w:rPr>
          <w:sz w:val="26"/>
          <w:szCs w:val="26"/>
        </w:rPr>
        <w:t xml:space="preserve">    def </w:t>
      </w:r>
      <w:r w:rsidRPr="006F3E92">
        <w:rPr>
          <w:color w:val="795E26"/>
          <w:sz w:val="26"/>
          <w:szCs w:val="26"/>
        </w:rPr>
        <w:t>__init__</w:t>
      </w:r>
      <w:r w:rsidRPr="006F3E92">
        <w:rPr>
          <w:sz w:val="26"/>
          <w:szCs w:val="26"/>
        </w:rPr>
        <w:t>(</w:t>
      </w:r>
      <w:r w:rsidRPr="006F3E92">
        <w:rPr>
          <w:color w:val="001080"/>
          <w:sz w:val="26"/>
          <w:szCs w:val="26"/>
        </w:rPr>
        <w:t>self</w:t>
      </w:r>
      <w:r w:rsidRPr="006F3E92">
        <w:rPr>
          <w:sz w:val="26"/>
          <w:szCs w:val="26"/>
        </w:rPr>
        <w:t xml:space="preserve">, </w:t>
      </w:r>
      <w:r w:rsidRPr="006F3E92">
        <w:rPr>
          <w:color w:val="001080"/>
          <w:sz w:val="26"/>
          <w:szCs w:val="26"/>
        </w:rPr>
        <w:t>k</w:t>
      </w:r>
      <w:r w:rsidRPr="006F3E92">
        <w:rPr>
          <w:sz w:val="26"/>
          <w:szCs w:val="26"/>
        </w:rPr>
        <w:t>=</w:t>
      </w:r>
      <w:r w:rsidRPr="006F3E92">
        <w:rPr>
          <w:color w:val="116644"/>
          <w:sz w:val="26"/>
          <w:szCs w:val="26"/>
        </w:rPr>
        <w:t>2</w:t>
      </w:r>
      <w:r w:rsidRPr="006F3E92">
        <w:rPr>
          <w:sz w:val="26"/>
          <w:szCs w:val="26"/>
        </w:rPr>
        <w:t xml:space="preserve">, </w:t>
      </w:r>
      <w:r w:rsidRPr="006F3E92">
        <w:rPr>
          <w:color w:val="001080"/>
          <w:sz w:val="26"/>
          <w:szCs w:val="26"/>
        </w:rPr>
        <w:t>predictCol</w:t>
      </w:r>
      <w:r w:rsidRPr="006F3E92">
        <w:rPr>
          <w:sz w:val="26"/>
          <w:szCs w:val="26"/>
        </w:rPr>
        <w:t>=</w:t>
      </w:r>
      <w:r w:rsidRPr="006F3E92">
        <w:rPr>
          <w:color w:val="A31515"/>
          <w:sz w:val="26"/>
          <w:szCs w:val="26"/>
        </w:rPr>
        <w:t>'prediction'</w:t>
      </w:r>
      <w:r w:rsidRPr="006F3E92">
        <w:rPr>
          <w:sz w:val="26"/>
          <w:szCs w:val="26"/>
        </w:rPr>
        <w:t xml:space="preserve">, </w:t>
      </w:r>
      <w:r w:rsidRPr="006F3E92">
        <w:rPr>
          <w:color w:val="001080"/>
          <w:sz w:val="26"/>
          <w:szCs w:val="26"/>
        </w:rPr>
        <w:t>seed</w:t>
      </w:r>
      <w:r w:rsidRPr="006F3E92">
        <w:rPr>
          <w:sz w:val="26"/>
          <w:szCs w:val="26"/>
        </w:rPr>
        <w:t>=</w:t>
      </w:r>
      <w:r w:rsidRPr="006F3E92">
        <w:rPr>
          <w:color w:val="116644"/>
          <w:sz w:val="26"/>
          <w:szCs w:val="26"/>
        </w:rPr>
        <w:t>1</w:t>
      </w:r>
      <w:r w:rsidRPr="006F3E92">
        <w:rPr>
          <w:sz w:val="26"/>
          <w:szCs w:val="26"/>
        </w:rPr>
        <w:t>):</w:t>
      </w:r>
    </w:p>
    <w:p w14:paraId="17E11239" w14:textId="77777777" w:rsidR="00981179" w:rsidRPr="006F3E92" w:rsidRDefault="00981179" w:rsidP="00860FB9">
      <w:pPr>
        <w:pStyle w:val="Code"/>
        <w:ind w:left="1440"/>
        <w:rPr>
          <w:sz w:val="26"/>
          <w:szCs w:val="26"/>
        </w:rPr>
      </w:pPr>
      <w:r w:rsidRPr="006F3E92">
        <w:rPr>
          <w:sz w:val="26"/>
          <w:szCs w:val="26"/>
        </w:rPr>
        <w:t xml:space="preserve">        </w:t>
      </w:r>
      <w:r w:rsidRPr="006F3E92">
        <w:rPr>
          <w:color w:val="001080"/>
          <w:sz w:val="26"/>
          <w:szCs w:val="26"/>
        </w:rPr>
        <w:t>self</w:t>
      </w:r>
      <w:r w:rsidRPr="006F3E92">
        <w:rPr>
          <w:sz w:val="26"/>
          <w:szCs w:val="26"/>
        </w:rPr>
        <w:t>.k = k</w:t>
      </w:r>
    </w:p>
    <w:p w14:paraId="3084E183" w14:textId="77777777" w:rsidR="00981179" w:rsidRPr="006F3E92" w:rsidRDefault="00981179" w:rsidP="00860FB9">
      <w:pPr>
        <w:pStyle w:val="Code"/>
        <w:ind w:left="1440"/>
        <w:rPr>
          <w:sz w:val="26"/>
          <w:szCs w:val="26"/>
        </w:rPr>
      </w:pPr>
      <w:r w:rsidRPr="006F3E92">
        <w:rPr>
          <w:sz w:val="26"/>
          <w:szCs w:val="26"/>
        </w:rPr>
        <w:t xml:space="preserve">        </w:t>
      </w:r>
      <w:r w:rsidRPr="006F3E92">
        <w:rPr>
          <w:color w:val="001080"/>
          <w:sz w:val="26"/>
          <w:szCs w:val="26"/>
        </w:rPr>
        <w:t>self</w:t>
      </w:r>
      <w:r w:rsidRPr="006F3E92">
        <w:rPr>
          <w:sz w:val="26"/>
          <w:szCs w:val="26"/>
        </w:rPr>
        <w:t>.centroids = None</w:t>
      </w:r>
    </w:p>
    <w:p w14:paraId="74CC1908" w14:textId="77777777" w:rsidR="00981179" w:rsidRPr="006F3E92" w:rsidRDefault="00981179" w:rsidP="00860FB9">
      <w:pPr>
        <w:pStyle w:val="Code"/>
        <w:ind w:left="1440"/>
        <w:rPr>
          <w:sz w:val="26"/>
          <w:szCs w:val="26"/>
        </w:rPr>
      </w:pPr>
      <w:r w:rsidRPr="006F3E92">
        <w:rPr>
          <w:sz w:val="26"/>
          <w:szCs w:val="26"/>
        </w:rPr>
        <w:t xml:space="preserve">        </w:t>
      </w:r>
      <w:r w:rsidRPr="006F3E92">
        <w:rPr>
          <w:color w:val="001080"/>
          <w:sz w:val="26"/>
          <w:szCs w:val="26"/>
        </w:rPr>
        <w:t>self</w:t>
      </w:r>
      <w:r w:rsidRPr="006F3E92">
        <w:rPr>
          <w:sz w:val="26"/>
          <w:szCs w:val="26"/>
        </w:rPr>
        <w:t>.predictCol = predictCol</w:t>
      </w:r>
    </w:p>
    <w:p w14:paraId="54E93BD2" w14:textId="77777777" w:rsidR="00981179" w:rsidRPr="006F3E92" w:rsidRDefault="00981179" w:rsidP="00860FB9">
      <w:pPr>
        <w:pStyle w:val="Code"/>
        <w:ind w:left="1440"/>
        <w:rPr>
          <w:sz w:val="26"/>
          <w:szCs w:val="26"/>
          <w:lang w:val="en-US"/>
        </w:rPr>
      </w:pPr>
      <w:r w:rsidRPr="006F3E92">
        <w:rPr>
          <w:sz w:val="26"/>
          <w:szCs w:val="26"/>
        </w:rPr>
        <w:t xml:space="preserve">        </w:t>
      </w:r>
      <w:r w:rsidRPr="006F3E92">
        <w:rPr>
          <w:color w:val="001080"/>
          <w:sz w:val="26"/>
          <w:szCs w:val="26"/>
        </w:rPr>
        <w:t>self</w:t>
      </w:r>
      <w:r w:rsidRPr="006F3E92">
        <w:rPr>
          <w:sz w:val="26"/>
          <w:szCs w:val="26"/>
        </w:rPr>
        <w:t>.seed = seed</w:t>
      </w:r>
    </w:p>
    <w:p w14:paraId="23551816" w14:textId="77777777" w:rsidR="00981179" w:rsidRPr="00981179" w:rsidRDefault="00981179" w:rsidP="00981179">
      <w:pPr>
        <w:pStyle w:val="Code"/>
        <w:ind w:left="2160"/>
        <w:rPr>
          <w:lang w:val="en-US"/>
        </w:rPr>
      </w:pPr>
    </w:p>
    <w:p w14:paraId="36E39894" w14:textId="77777777" w:rsidR="00752A9B" w:rsidRDefault="00752A9B" w:rsidP="00090587">
      <w:pPr>
        <w:pStyle w:val="ListParagraph"/>
        <w:widowControl/>
        <w:numPr>
          <w:ilvl w:val="0"/>
          <w:numId w:val="24"/>
        </w:numPr>
        <w:tabs>
          <w:tab w:val="clear" w:pos="57"/>
        </w:tabs>
        <w:autoSpaceDE/>
        <w:autoSpaceDN/>
        <w:spacing w:after="160"/>
        <w:contextualSpacing/>
      </w:pPr>
      <w:r>
        <w:t>Khởi tạo class K-Means</w:t>
      </w:r>
    </w:p>
    <w:p w14:paraId="54613377" w14:textId="77777777" w:rsidR="00752A9B" w:rsidRDefault="00752A9B" w:rsidP="00090587">
      <w:pPr>
        <w:pStyle w:val="ListParagraph"/>
        <w:widowControl/>
        <w:numPr>
          <w:ilvl w:val="0"/>
          <w:numId w:val="24"/>
        </w:numPr>
        <w:tabs>
          <w:tab w:val="clear" w:pos="57"/>
        </w:tabs>
        <w:autoSpaceDE/>
        <w:autoSpaceDN/>
        <w:spacing w:after="160"/>
        <w:contextualSpacing/>
      </w:pPr>
      <w:r>
        <w:t>__init__: Hàm khởi tạo với các tham số:</w:t>
      </w:r>
    </w:p>
    <w:p w14:paraId="300043EF" w14:textId="77777777" w:rsidR="00752A9B" w:rsidRDefault="00752A9B" w:rsidP="00090587">
      <w:pPr>
        <w:pStyle w:val="ListParagraph"/>
        <w:widowControl/>
        <w:numPr>
          <w:ilvl w:val="1"/>
          <w:numId w:val="24"/>
        </w:numPr>
        <w:tabs>
          <w:tab w:val="clear" w:pos="57"/>
        </w:tabs>
        <w:autoSpaceDE/>
        <w:autoSpaceDN/>
        <w:spacing w:after="160"/>
        <w:contextualSpacing/>
      </w:pPr>
      <w:r>
        <w:t>k: số cụm cần phân</w:t>
      </w:r>
    </w:p>
    <w:p w14:paraId="153AEA4A" w14:textId="77777777" w:rsidR="00752A9B" w:rsidRDefault="00752A9B" w:rsidP="00090587">
      <w:pPr>
        <w:pStyle w:val="ListParagraph"/>
        <w:widowControl/>
        <w:numPr>
          <w:ilvl w:val="1"/>
          <w:numId w:val="24"/>
        </w:numPr>
        <w:tabs>
          <w:tab w:val="clear" w:pos="57"/>
        </w:tabs>
        <w:autoSpaceDE/>
        <w:autoSpaceDN/>
        <w:spacing w:after="160"/>
        <w:contextualSpacing/>
      </w:pPr>
      <w:r>
        <w:t xml:space="preserve">predictCol: Tên cột sẽ chứa giá trị dự đoán cụm (mặc định là </w:t>
      </w:r>
      <w:r>
        <w:rPr>
          <w:rStyle w:val="HTMLCode"/>
          <w:rFonts w:eastAsiaTheme="minorHAnsi"/>
        </w:rPr>
        <w:t>'</w:t>
      </w:r>
      <w:r w:rsidRPr="006F3E92">
        <w:rPr>
          <w:rStyle w:val="HTMLCode"/>
          <w:rFonts w:ascii="Times New Roman" w:eastAsiaTheme="minorHAnsi" w:hAnsi="Times New Roman" w:cs="Times New Roman"/>
          <w:sz w:val="26"/>
          <w:szCs w:val="26"/>
        </w:rPr>
        <w:t>prediction</w:t>
      </w:r>
      <w:r>
        <w:rPr>
          <w:rStyle w:val="HTMLCode"/>
          <w:rFonts w:eastAsiaTheme="minorHAnsi"/>
        </w:rPr>
        <w:t>'</w:t>
      </w:r>
      <w:r>
        <w:t>)</w:t>
      </w:r>
    </w:p>
    <w:p w14:paraId="103AD0C8" w14:textId="77777777" w:rsidR="00752A9B" w:rsidRDefault="00752A9B" w:rsidP="00090587">
      <w:pPr>
        <w:pStyle w:val="ListParagraph"/>
        <w:widowControl/>
        <w:numPr>
          <w:ilvl w:val="1"/>
          <w:numId w:val="24"/>
        </w:numPr>
        <w:tabs>
          <w:tab w:val="clear" w:pos="57"/>
        </w:tabs>
        <w:autoSpaceDE/>
        <w:autoSpaceDN/>
        <w:spacing w:after="160"/>
        <w:contextualSpacing/>
      </w:pPr>
      <w:r>
        <w:t>seed: Dùng để đảm bảo tính ngẫu nhiên có thể tái lập (random seed)</w:t>
      </w:r>
    </w:p>
    <w:p w14:paraId="3C3AFCA0" w14:textId="3B684F77" w:rsidR="00073FFC" w:rsidRDefault="00752A9B" w:rsidP="00090587">
      <w:pPr>
        <w:pStyle w:val="ListParagraph"/>
        <w:numPr>
          <w:ilvl w:val="1"/>
          <w:numId w:val="24"/>
        </w:numPr>
        <w:rPr>
          <w:lang w:val="en-US"/>
        </w:rPr>
      </w:pPr>
      <w:r>
        <w:t xml:space="preserve">centroids: Lưu trữ danh sách tọa độ của các tâm cụm </w:t>
      </w:r>
      <w:r w:rsidRPr="00F965BA">
        <w:t>(</w:t>
      </w:r>
      <w:r w:rsidRPr="00F965BA">
        <w:rPr>
          <w:rStyle w:val="Strong"/>
        </w:rPr>
        <w:t>centroid</w:t>
      </w:r>
      <w:r w:rsidRPr="00F965BA">
        <w:t>)</w:t>
      </w:r>
    </w:p>
    <w:p w14:paraId="345DB06C" w14:textId="77777777" w:rsidR="00642C72" w:rsidRDefault="00642C72" w:rsidP="00642C72">
      <w:pPr>
        <w:rPr>
          <w:lang w:val="en-US"/>
        </w:rPr>
      </w:pPr>
    </w:p>
    <w:p w14:paraId="6C2A64F9" w14:textId="77777777" w:rsidR="00860FB9" w:rsidRPr="00FE3361" w:rsidRDefault="00860FB9" w:rsidP="00860FB9">
      <w:pPr>
        <w:pStyle w:val="Code"/>
        <w:ind w:left="1440"/>
        <w:rPr>
          <w:color w:val="000000"/>
          <w:sz w:val="26"/>
          <w:szCs w:val="26"/>
        </w:rPr>
      </w:pPr>
      <w:r w:rsidRPr="00FE3361">
        <w:rPr>
          <w:sz w:val="26"/>
          <w:szCs w:val="26"/>
        </w:rPr>
        <w:t>def</w:t>
      </w:r>
      <w:r w:rsidRPr="00FE3361">
        <w:rPr>
          <w:color w:val="000000"/>
          <w:sz w:val="26"/>
          <w:szCs w:val="26"/>
        </w:rPr>
        <w:t xml:space="preserve"> </w:t>
      </w:r>
      <w:r w:rsidRPr="00FE3361">
        <w:rPr>
          <w:sz w:val="26"/>
          <w:szCs w:val="26"/>
        </w:rPr>
        <w:t>find_closest_cluster</w:t>
      </w:r>
      <w:r w:rsidRPr="00FE3361">
        <w:rPr>
          <w:color w:val="000000"/>
          <w:sz w:val="26"/>
          <w:szCs w:val="26"/>
        </w:rPr>
        <w:t>(</w:t>
      </w:r>
      <w:r w:rsidRPr="00FE3361">
        <w:rPr>
          <w:color w:val="001080"/>
          <w:sz w:val="26"/>
          <w:szCs w:val="26"/>
        </w:rPr>
        <w:t>self</w:t>
      </w:r>
      <w:r w:rsidRPr="00FE3361">
        <w:rPr>
          <w:color w:val="000000"/>
          <w:sz w:val="26"/>
          <w:szCs w:val="26"/>
        </w:rPr>
        <w:t xml:space="preserve">, </w:t>
      </w:r>
      <w:r w:rsidRPr="00FE3361">
        <w:rPr>
          <w:color w:val="001080"/>
          <w:sz w:val="26"/>
          <w:szCs w:val="26"/>
        </w:rPr>
        <w:t>data_point</w:t>
      </w:r>
      <w:r w:rsidRPr="00FE3361">
        <w:rPr>
          <w:color w:val="000000"/>
          <w:sz w:val="26"/>
          <w:szCs w:val="26"/>
        </w:rPr>
        <w:t>):</w:t>
      </w:r>
    </w:p>
    <w:p w14:paraId="31708B7C" w14:textId="77777777" w:rsidR="00860FB9" w:rsidRPr="00FE3361" w:rsidRDefault="00860FB9" w:rsidP="00860FB9">
      <w:pPr>
        <w:pStyle w:val="Code"/>
        <w:ind w:left="1440"/>
        <w:rPr>
          <w:color w:val="000000"/>
          <w:sz w:val="26"/>
          <w:szCs w:val="26"/>
        </w:rPr>
      </w:pPr>
      <w:r w:rsidRPr="00FE3361">
        <w:rPr>
          <w:color w:val="000000"/>
          <w:sz w:val="26"/>
          <w:szCs w:val="26"/>
        </w:rPr>
        <w:t xml:space="preserve">        distances = [calculate_distance(data_point, centroid) </w:t>
      </w:r>
      <w:r w:rsidRPr="00FE3361">
        <w:rPr>
          <w:color w:val="AF00DB"/>
          <w:sz w:val="26"/>
          <w:szCs w:val="26"/>
        </w:rPr>
        <w:t>for</w:t>
      </w:r>
      <w:r w:rsidRPr="00FE3361">
        <w:rPr>
          <w:color w:val="000000"/>
          <w:sz w:val="26"/>
          <w:szCs w:val="26"/>
        </w:rPr>
        <w:t xml:space="preserve"> centroid </w:t>
      </w:r>
      <w:r w:rsidRPr="00FE3361">
        <w:rPr>
          <w:sz w:val="26"/>
          <w:szCs w:val="26"/>
        </w:rPr>
        <w:t>in</w:t>
      </w:r>
      <w:r w:rsidRPr="00FE3361">
        <w:rPr>
          <w:color w:val="000000"/>
          <w:sz w:val="26"/>
          <w:szCs w:val="26"/>
        </w:rPr>
        <w:t xml:space="preserve"> </w:t>
      </w:r>
      <w:r w:rsidRPr="00FE3361">
        <w:rPr>
          <w:color w:val="001080"/>
          <w:sz w:val="26"/>
          <w:szCs w:val="26"/>
        </w:rPr>
        <w:t>self</w:t>
      </w:r>
      <w:r w:rsidRPr="00FE3361">
        <w:rPr>
          <w:color w:val="000000"/>
          <w:sz w:val="26"/>
          <w:szCs w:val="26"/>
        </w:rPr>
        <w:t>.centroids]</w:t>
      </w:r>
    </w:p>
    <w:p w14:paraId="45A3E498" w14:textId="77777777" w:rsidR="00860FB9" w:rsidRPr="00FE3361" w:rsidRDefault="00860FB9" w:rsidP="00860FB9">
      <w:pPr>
        <w:pStyle w:val="Code"/>
        <w:ind w:left="1440"/>
        <w:rPr>
          <w:color w:val="000000"/>
          <w:sz w:val="26"/>
          <w:szCs w:val="26"/>
          <w:lang w:val="en-US"/>
        </w:rPr>
      </w:pPr>
      <w:r w:rsidRPr="00FE3361">
        <w:rPr>
          <w:color w:val="000000"/>
          <w:sz w:val="26"/>
          <w:szCs w:val="26"/>
        </w:rPr>
        <w:t xml:space="preserve">        </w:t>
      </w:r>
      <w:r w:rsidRPr="00FE3361">
        <w:rPr>
          <w:color w:val="AF00DB"/>
          <w:sz w:val="26"/>
          <w:szCs w:val="26"/>
        </w:rPr>
        <w:t>return</w:t>
      </w:r>
      <w:r w:rsidRPr="00FE3361">
        <w:rPr>
          <w:color w:val="000000"/>
          <w:sz w:val="26"/>
          <w:szCs w:val="26"/>
        </w:rPr>
        <w:t xml:space="preserve"> distances.index(</w:t>
      </w:r>
      <w:r w:rsidRPr="00FE3361">
        <w:rPr>
          <w:sz w:val="26"/>
          <w:szCs w:val="26"/>
        </w:rPr>
        <w:t>min</w:t>
      </w:r>
      <w:r w:rsidRPr="00FE3361">
        <w:rPr>
          <w:color w:val="000000"/>
          <w:sz w:val="26"/>
          <w:szCs w:val="26"/>
        </w:rPr>
        <w:t>(distances))</w:t>
      </w:r>
    </w:p>
    <w:p w14:paraId="2B4B2A9F" w14:textId="77777777" w:rsidR="000B02B9" w:rsidRPr="000B02B9" w:rsidRDefault="000B02B9" w:rsidP="00860FB9">
      <w:pPr>
        <w:pStyle w:val="Code"/>
        <w:ind w:left="1440"/>
        <w:rPr>
          <w:color w:val="000000"/>
          <w:lang w:val="en-US"/>
        </w:rPr>
      </w:pPr>
    </w:p>
    <w:p w14:paraId="22287C17" w14:textId="77777777" w:rsidR="00BF0512" w:rsidRDefault="00BF0512" w:rsidP="00090587">
      <w:pPr>
        <w:pStyle w:val="ListParagraph"/>
        <w:widowControl/>
        <w:numPr>
          <w:ilvl w:val="0"/>
          <w:numId w:val="24"/>
        </w:numPr>
        <w:tabs>
          <w:tab w:val="clear" w:pos="57"/>
        </w:tabs>
        <w:autoSpaceDE/>
        <w:autoSpaceDN/>
        <w:spacing w:after="160"/>
        <w:contextualSpacing/>
      </w:pPr>
      <w:r>
        <w:t>Hàm find_closest_cluster nhằm xác định cụm gần nhất cho một điểm dữ liệu (data_point)</w:t>
      </w:r>
    </w:p>
    <w:p w14:paraId="062D4E02" w14:textId="77777777" w:rsidR="00BF0512" w:rsidRDefault="00BF0512" w:rsidP="00090587">
      <w:pPr>
        <w:pStyle w:val="ListParagraph"/>
        <w:widowControl/>
        <w:numPr>
          <w:ilvl w:val="0"/>
          <w:numId w:val="24"/>
        </w:numPr>
        <w:tabs>
          <w:tab w:val="clear" w:pos="57"/>
        </w:tabs>
        <w:autoSpaceDE/>
        <w:autoSpaceDN/>
        <w:spacing w:after="160"/>
        <w:contextualSpacing/>
      </w:pPr>
      <w:r>
        <w:lastRenderedPageBreak/>
        <w:t xml:space="preserve">Cách thực hiện: </w:t>
      </w:r>
    </w:p>
    <w:p w14:paraId="7D8385A4" w14:textId="77777777" w:rsidR="00EA77D7" w:rsidRPr="00EA77D7" w:rsidRDefault="00BF0512" w:rsidP="00090587">
      <w:pPr>
        <w:pStyle w:val="ListParagraph"/>
        <w:widowControl/>
        <w:numPr>
          <w:ilvl w:val="1"/>
          <w:numId w:val="24"/>
        </w:numPr>
        <w:tabs>
          <w:tab w:val="clear" w:pos="57"/>
        </w:tabs>
        <w:autoSpaceDE/>
        <w:autoSpaceDN/>
        <w:spacing w:after="160"/>
        <w:contextualSpacing/>
      </w:pPr>
      <w:r>
        <w:t>Tính khoảng cách từ điểm dữ liệu đến từng tâm cụm.</w:t>
      </w:r>
    </w:p>
    <w:p w14:paraId="7143D896" w14:textId="04C7BBFD" w:rsidR="00642C72" w:rsidRPr="006F1D60" w:rsidRDefault="00BF0512" w:rsidP="00090587">
      <w:pPr>
        <w:pStyle w:val="ListParagraph"/>
        <w:widowControl/>
        <w:numPr>
          <w:ilvl w:val="1"/>
          <w:numId w:val="24"/>
        </w:numPr>
        <w:tabs>
          <w:tab w:val="clear" w:pos="57"/>
        </w:tabs>
        <w:autoSpaceDE/>
        <w:autoSpaceDN/>
        <w:spacing w:after="160"/>
        <w:contextualSpacing/>
      </w:pPr>
      <w:r>
        <w:t>Trả về chỉ số của cụm có khoảng cách nhỏ nhất.</w:t>
      </w:r>
    </w:p>
    <w:p w14:paraId="6FC556D3" w14:textId="77777777" w:rsidR="006F1D60" w:rsidRDefault="006F1D60" w:rsidP="006F1D60">
      <w:pPr>
        <w:widowControl/>
        <w:autoSpaceDE/>
        <w:autoSpaceDN/>
        <w:spacing w:after="160"/>
        <w:contextualSpacing/>
        <w:rPr>
          <w:lang w:val="en-US"/>
        </w:rPr>
      </w:pPr>
    </w:p>
    <w:p w14:paraId="42AAB9B1" w14:textId="77777777" w:rsidR="00FE3361" w:rsidRPr="00FE3361" w:rsidRDefault="00FE3361" w:rsidP="00FE3361">
      <w:pPr>
        <w:pStyle w:val="Code"/>
        <w:ind w:left="720"/>
        <w:rPr>
          <w:color w:val="000000"/>
          <w:sz w:val="26"/>
          <w:szCs w:val="26"/>
        </w:rPr>
      </w:pPr>
      <w:r w:rsidRPr="00FE3361">
        <w:rPr>
          <w:sz w:val="26"/>
          <w:szCs w:val="26"/>
        </w:rPr>
        <w:t>def</w:t>
      </w:r>
      <w:r w:rsidRPr="00FE3361">
        <w:rPr>
          <w:color w:val="000000"/>
          <w:sz w:val="26"/>
          <w:szCs w:val="26"/>
        </w:rPr>
        <w:t xml:space="preserve"> </w:t>
      </w:r>
      <w:r w:rsidRPr="00FE3361">
        <w:rPr>
          <w:color w:val="795E26"/>
          <w:sz w:val="26"/>
          <w:szCs w:val="26"/>
        </w:rPr>
        <w:t>fit</w:t>
      </w:r>
      <w:r w:rsidRPr="00FE3361">
        <w:rPr>
          <w:color w:val="000000"/>
          <w:sz w:val="26"/>
          <w:szCs w:val="26"/>
        </w:rPr>
        <w:t>(</w:t>
      </w:r>
      <w:r w:rsidRPr="00FE3361">
        <w:rPr>
          <w:sz w:val="26"/>
          <w:szCs w:val="26"/>
        </w:rPr>
        <w:t>self</w:t>
      </w:r>
      <w:r w:rsidRPr="00FE3361">
        <w:rPr>
          <w:color w:val="000000"/>
          <w:sz w:val="26"/>
          <w:szCs w:val="26"/>
        </w:rPr>
        <w:t xml:space="preserve">, </w:t>
      </w:r>
      <w:r w:rsidRPr="00FE3361">
        <w:rPr>
          <w:sz w:val="26"/>
          <w:szCs w:val="26"/>
        </w:rPr>
        <w:t>dataframe</w:t>
      </w:r>
      <w:r w:rsidRPr="00FE3361">
        <w:rPr>
          <w:color w:val="000000"/>
          <w:sz w:val="26"/>
          <w:szCs w:val="26"/>
        </w:rPr>
        <w:t xml:space="preserve">, </w:t>
      </w:r>
      <w:r w:rsidRPr="00FE3361">
        <w:rPr>
          <w:sz w:val="26"/>
          <w:szCs w:val="26"/>
        </w:rPr>
        <w:t>feature_columns</w:t>
      </w:r>
      <w:r w:rsidRPr="00FE3361">
        <w:rPr>
          <w:color w:val="000000"/>
          <w:sz w:val="26"/>
          <w:szCs w:val="26"/>
        </w:rPr>
        <w:t>):</w:t>
      </w:r>
    </w:p>
    <w:p w14:paraId="4B430963" w14:textId="7AAB2B40" w:rsidR="00FE3361" w:rsidRDefault="00FE3361" w:rsidP="00FE3361">
      <w:pPr>
        <w:pStyle w:val="Code"/>
        <w:ind w:left="720"/>
        <w:rPr>
          <w:color w:val="000000"/>
          <w:sz w:val="26"/>
          <w:szCs w:val="26"/>
          <w:lang w:val="en-US"/>
        </w:rPr>
      </w:pPr>
      <w:r w:rsidRPr="00FE3361">
        <w:rPr>
          <w:color w:val="000000"/>
          <w:sz w:val="26"/>
          <w:szCs w:val="26"/>
        </w:rPr>
        <w:t>        df = dataframe.withColumn(</w:t>
      </w:r>
      <w:r w:rsidRPr="00FE3361">
        <w:rPr>
          <w:color w:val="A31515"/>
          <w:sz w:val="26"/>
          <w:szCs w:val="26"/>
        </w:rPr>
        <w:t>'features'</w:t>
      </w:r>
      <w:r w:rsidRPr="00FE3361">
        <w:rPr>
          <w:color w:val="000000"/>
          <w:sz w:val="26"/>
          <w:szCs w:val="26"/>
        </w:rPr>
        <w:t>, F.array(feature_columns))</w:t>
      </w:r>
    </w:p>
    <w:p w14:paraId="107396CE" w14:textId="77777777" w:rsidR="00FE3361" w:rsidRPr="00FE3361" w:rsidRDefault="00FE3361" w:rsidP="00FE3361">
      <w:pPr>
        <w:pStyle w:val="Code"/>
        <w:ind w:left="720"/>
        <w:rPr>
          <w:color w:val="000000"/>
          <w:sz w:val="26"/>
          <w:szCs w:val="26"/>
          <w:lang w:val="en-US"/>
        </w:rPr>
      </w:pPr>
    </w:p>
    <w:p w14:paraId="2E07EE35" w14:textId="77777777" w:rsidR="00A43371" w:rsidRPr="00A43371" w:rsidRDefault="00A43371" w:rsidP="00090587">
      <w:pPr>
        <w:pStyle w:val="ListParagraph"/>
        <w:widowControl/>
        <w:numPr>
          <w:ilvl w:val="0"/>
          <w:numId w:val="24"/>
        </w:numPr>
        <w:tabs>
          <w:tab w:val="clear" w:pos="57"/>
        </w:tabs>
        <w:autoSpaceDE/>
        <w:autoSpaceDN/>
        <w:spacing w:after="160"/>
        <w:contextualSpacing/>
        <w:rPr>
          <w:szCs w:val="26"/>
        </w:rPr>
      </w:pPr>
      <w:r w:rsidRPr="00A43371">
        <w:rPr>
          <w:szCs w:val="26"/>
        </w:rPr>
        <w:t>Hàm này thực hiện quá trình huấn luyện (training) mô hình K-Means Clustering trên dữ liệu. Dưới đây là giải thích chi tiết từng dòng:</w:t>
      </w:r>
    </w:p>
    <w:p w14:paraId="014A42F8" w14:textId="77777777" w:rsidR="00A43371" w:rsidRPr="00A43371" w:rsidRDefault="00A43371" w:rsidP="00090587">
      <w:pPr>
        <w:pStyle w:val="ListParagraph"/>
        <w:widowControl/>
        <w:numPr>
          <w:ilvl w:val="0"/>
          <w:numId w:val="24"/>
        </w:numPr>
        <w:tabs>
          <w:tab w:val="clear" w:pos="57"/>
        </w:tabs>
        <w:autoSpaceDE/>
        <w:autoSpaceDN/>
        <w:spacing w:after="160"/>
        <w:contextualSpacing/>
        <w:rPr>
          <w:szCs w:val="26"/>
        </w:rPr>
      </w:pPr>
      <w:r w:rsidRPr="00A43371">
        <w:rPr>
          <w:rStyle w:val="HTMLCode"/>
          <w:rFonts w:ascii="Times New Roman" w:eastAsiaTheme="minorHAnsi" w:hAnsi="Times New Roman" w:cs="Times New Roman"/>
          <w:sz w:val="26"/>
          <w:szCs w:val="26"/>
        </w:rPr>
        <w:t>dataframe</w:t>
      </w:r>
      <w:r w:rsidRPr="00A43371">
        <w:rPr>
          <w:szCs w:val="26"/>
        </w:rPr>
        <w:t>: Tập dữ liệu đầu vào dưới dạng DataFrame của PySpark.</w:t>
      </w:r>
    </w:p>
    <w:p w14:paraId="18F7E429" w14:textId="77777777" w:rsidR="00A43371" w:rsidRPr="00A43371" w:rsidRDefault="00A43371" w:rsidP="00090587">
      <w:pPr>
        <w:pStyle w:val="ListParagraph"/>
        <w:widowControl/>
        <w:numPr>
          <w:ilvl w:val="0"/>
          <w:numId w:val="24"/>
        </w:numPr>
        <w:tabs>
          <w:tab w:val="clear" w:pos="57"/>
        </w:tabs>
        <w:autoSpaceDE/>
        <w:autoSpaceDN/>
        <w:spacing w:after="160"/>
        <w:contextualSpacing/>
        <w:rPr>
          <w:szCs w:val="26"/>
        </w:rPr>
      </w:pPr>
      <w:r w:rsidRPr="00A43371">
        <w:rPr>
          <w:rStyle w:val="HTMLCode"/>
          <w:rFonts w:ascii="Times New Roman" w:eastAsiaTheme="minorHAnsi" w:hAnsi="Times New Roman" w:cs="Times New Roman"/>
          <w:sz w:val="26"/>
          <w:szCs w:val="26"/>
        </w:rPr>
        <w:t>feature_columns</w:t>
      </w:r>
      <w:r w:rsidRPr="00A43371">
        <w:rPr>
          <w:szCs w:val="26"/>
        </w:rPr>
        <w:t>: Danh sách các cột đặc trưng cần sử dụng để gom cụm.</w:t>
      </w:r>
    </w:p>
    <w:p w14:paraId="1C0F9742" w14:textId="78F8B7FB" w:rsidR="006F1D60" w:rsidRPr="00A43371" w:rsidRDefault="00A43371" w:rsidP="00090587">
      <w:pPr>
        <w:pStyle w:val="ListParagraph"/>
        <w:widowControl/>
        <w:numPr>
          <w:ilvl w:val="0"/>
          <w:numId w:val="24"/>
        </w:numPr>
        <w:autoSpaceDE/>
        <w:autoSpaceDN/>
        <w:spacing w:after="160"/>
        <w:contextualSpacing/>
        <w:rPr>
          <w:lang w:val="en-US"/>
        </w:rPr>
      </w:pPr>
      <w:r w:rsidRPr="00A43371">
        <w:rPr>
          <w:rStyle w:val="HTMLCode"/>
          <w:rFonts w:ascii="Times New Roman" w:eastAsiaTheme="minorHAnsi" w:hAnsi="Times New Roman" w:cs="Times New Roman"/>
          <w:sz w:val="26"/>
          <w:szCs w:val="26"/>
        </w:rPr>
        <w:t>withColumn('features', F.array(...))</w:t>
      </w:r>
      <w:r w:rsidRPr="00A43371">
        <w:rPr>
          <w:szCs w:val="26"/>
        </w:rPr>
        <w:t xml:space="preserve">: Tạo cột mới tên là </w:t>
      </w:r>
      <w:r w:rsidRPr="00A43371">
        <w:rPr>
          <w:rStyle w:val="HTMLCode"/>
          <w:rFonts w:ascii="Times New Roman" w:eastAsiaTheme="minorHAnsi" w:hAnsi="Times New Roman" w:cs="Times New Roman"/>
          <w:sz w:val="26"/>
          <w:szCs w:val="26"/>
        </w:rPr>
        <w:t>features</w:t>
      </w:r>
      <w:r w:rsidRPr="00A43371">
        <w:rPr>
          <w:szCs w:val="26"/>
        </w:rPr>
        <w:t xml:space="preserve">, chứa mảng (array) các giá trị của các cột đặc trưng trong </w:t>
      </w:r>
      <w:r w:rsidRPr="00A43371">
        <w:rPr>
          <w:rStyle w:val="HTMLCode"/>
          <w:rFonts w:ascii="Times New Roman" w:eastAsiaTheme="minorHAnsi" w:hAnsi="Times New Roman" w:cs="Times New Roman"/>
          <w:sz w:val="26"/>
          <w:szCs w:val="26"/>
        </w:rPr>
        <w:t>feature_columns</w:t>
      </w:r>
      <w:r w:rsidRPr="00D55621">
        <w:rPr>
          <w:szCs w:val="26"/>
        </w:rPr>
        <w:t>.</w:t>
      </w:r>
    </w:p>
    <w:p w14:paraId="05EB1AAA" w14:textId="77777777" w:rsidR="00A43371" w:rsidRDefault="00A43371" w:rsidP="00A43371">
      <w:pPr>
        <w:widowControl/>
        <w:autoSpaceDE/>
        <w:autoSpaceDN/>
        <w:spacing w:after="160"/>
        <w:ind w:left="360"/>
        <w:contextualSpacing/>
        <w:rPr>
          <w:lang w:val="en-US"/>
        </w:rPr>
      </w:pPr>
    </w:p>
    <w:p w14:paraId="14390764" w14:textId="77777777" w:rsidR="004A4CDB" w:rsidRPr="00B710F6" w:rsidRDefault="004A4CDB" w:rsidP="00B710F6">
      <w:pPr>
        <w:pStyle w:val="Code"/>
        <w:ind w:left="720"/>
        <w:rPr>
          <w:sz w:val="26"/>
          <w:szCs w:val="26"/>
        </w:rPr>
      </w:pPr>
      <w:r w:rsidRPr="00B710F6">
        <w:rPr>
          <w:color w:val="AF00DB"/>
          <w:sz w:val="26"/>
          <w:szCs w:val="26"/>
        </w:rPr>
        <w:t>for</w:t>
      </w:r>
      <w:r w:rsidRPr="00B710F6">
        <w:rPr>
          <w:sz w:val="26"/>
          <w:szCs w:val="26"/>
        </w:rPr>
        <w:t xml:space="preserve"> _ in </w:t>
      </w:r>
      <w:r w:rsidRPr="00B710F6">
        <w:rPr>
          <w:color w:val="795E26"/>
          <w:sz w:val="26"/>
          <w:szCs w:val="26"/>
        </w:rPr>
        <w:t>range</w:t>
      </w:r>
      <w:r w:rsidRPr="00B710F6">
        <w:rPr>
          <w:sz w:val="26"/>
          <w:szCs w:val="26"/>
        </w:rPr>
        <w:t>(</w:t>
      </w:r>
      <w:r w:rsidRPr="00B710F6">
        <w:rPr>
          <w:color w:val="116644"/>
          <w:sz w:val="26"/>
          <w:szCs w:val="26"/>
        </w:rPr>
        <w:t>20</w:t>
      </w:r>
      <w:r w:rsidRPr="00B710F6">
        <w:rPr>
          <w:sz w:val="26"/>
          <w:szCs w:val="26"/>
        </w:rPr>
        <w:t>):</w:t>
      </w:r>
    </w:p>
    <w:p w14:paraId="6ADD5554" w14:textId="77777777" w:rsidR="004A4CDB" w:rsidRPr="00B710F6" w:rsidRDefault="004A4CDB" w:rsidP="00B710F6">
      <w:pPr>
        <w:pStyle w:val="Code"/>
        <w:ind w:left="720"/>
        <w:rPr>
          <w:sz w:val="26"/>
          <w:szCs w:val="26"/>
        </w:rPr>
      </w:pPr>
      <w:r w:rsidRPr="00B710F6">
        <w:rPr>
          <w:sz w:val="26"/>
          <w:szCs w:val="26"/>
        </w:rPr>
        <w:t xml:space="preserve">            </w:t>
      </w:r>
      <w:r w:rsidRPr="00B710F6">
        <w:rPr>
          <w:color w:val="008000"/>
          <w:sz w:val="26"/>
          <w:szCs w:val="26"/>
        </w:rPr>
        <w:t># Randomly select initial centroids</w:t>
      </w:r>
    </w:p>
    <w:p w14:paraId="39B50589" w14:textId="77777777" w:rsidR="004A4CDB" w:rsidRPr="00B710F6" w:rsidRDefault="004A4CDB" w:rsidP="00B710F6">
      <w:pPr>
        <w:pStyle w:val="Code"/>
        <w:ind w:left="720"/>
        <w:rPr>
          <w:sz w:val="26"/>
          <w:szCs w:val="26"/>
          <w:lang w:val="en-US"/>
        </w:rPr>
      </w:pPr>
      <w:r w:rsidRPr="00B710F6">
        <w:rPr>
          <w:sz w:val="26"/>
          <w:szCs w:val="26"/>
        </w:rPr>
        <w:t xml:space="preserve">            </w:t>
      </w:r>
      <w:r w:rsidRPr="00B710F6">
        <w:rPr>
          <w:color w:val="001080"/>
          <w:sz w:val="26"/>
          <w:szCs w:val="26"/>
        </w:rPr>
        <w:t>self</w:t>
      </w:r>
      <w:r w:rsidRPr="00B710F6">
        <w:rPr>
          <w:sz w:val="26"/>
          <w:szCs w:val="26"/>
        </w:rPr>
        <w:t>.centroids = df.select(</w:t>
      </w:r>
      <w:r w:rsidRPr="00B710F6">
        <w:rPr>
          <w:color w:val="A31515"/>
          <w:sz w:val="26"/>
          <w:szCs w:val="26"/>
        </w:rPr>
        <w:t>'features'</w:t>
      </w:r>
      <w:r w:rsidRPr="00B710F6">
        <w:rPr>
          <w:sz w:val="26"/>
          <w:szCs w:val="26"/>
        </w:rPr>
        <w:t>).rdd.</w:t>
      </w:r>
      <w:r w:rsidRPr="00B710F6">
        <w:rPr>
          <w:color w:val="795E26"/>
          <w:sz w:val="26"/>
          <w:szCs w:val="26"/>
        </w:rPr>
        <w:t>map</w:t>
      </w:r>
      <w:r w:rsidRPr="00B710F6">
        <w:rPr>
          <w:sz w:val="26"/>
          <w:szCs w:val="26"/>
        </w:rPr>
        <w:t>(lambda r: r.features).takeSample(False, num=</w:t>
      </w:r>
      <w:r w:rsidRPr="00B710F6">
        <w:rPr>
          <w:color w:val="001080"/>
          <w:sz w:val="26"/>
          <w:szCs w:val="26"/>
        </w:rPr>
        <w:t>self</w:t>
      </w:r>
      <w:r w:rsidRPr="00B710F6">
        <w:rPr>
          <w:sz w:val="26"/>
          <w:szCs w:val="26"/>
        </w:rPr>
        <w:t>.k, seed=</w:t>
      </w:r>
      <w:r w:rsidRPr="00B710F6">
        <w:rPr>
          <w:color w:val="001080"/>
          <w:sz w:val="26"/>
          <w:szCs w:val="26"/>
        </w:rPr>
        <w:t>self</w:t>
      </w:r>
      <w:r w:rsidRPr="00B710F6">
        <w:rPr>
          <w:sz w:val="26"/>
          <w:szCs w:val="26"/>
        </w:rPr>
        <w:t>.see</w:t>
      </w:r>
      <w:r w:rsidRPr="00B710F6">
        <w:rPr>
          <w:sz w:val="26"/>
          <w:szCs w:val="26"/>
          <w:lang w:val="en-US"/>
        </w:rPr>
        <w:t>d)</w:t>
      </w:r>
    </w:p>
    <w:p w14:paraId="6B8A6199" w14:textId="72C21B67" w:rsidR="004A4CDB" w:rsidRPr="00B710F6" w:rsidRDefault="004A4CDB" w:rsidP="00B710F6">
      <w:pPr>
        <w:pStyle w:val="Code"/>
        <w:ind w:left="720"/>
        <w:rPr>
          <w:color w:val="116644"/>
          <w:sz w:val="26"/>
          <w:szCs w:val="26"/>
          <w:lang w:val="en-US"/>
        </w:rPr>
      </w:pPr>
      <w:r w:rsidRPr="00B710F6">
        <w:rPr>
          <w:color w:val="001080"/>
          <w:sz w:val="26"/>
          <w:szCs w:val="26"/>
        </w:rPr>
        <w:t>self</w:t>
      </w:r>
      <w:r w:rsidRPr="00B710F6">
        <w:rPr>
          <w:sz w:val="26"/>
          <w:szCs w:val="26"/>
        </w:rPr>
        <w:t xml:space="preserve">.seed += </w:t>
      </w:r>
      <w:r w:rsidRPr="00B710F6">
        <w:rPr>
          <w:color w:val="116644"/>
          <w:sz w:val="26"/>
          <w:szCs w:val="26"/>
          <w:lang w:val="en-US"/>
        </w:rPr>
        <w:t>1</w:t>
      </w:r>
    </w:p>
    <w:p w14:paraId="391B592A" w14:textId="77777777" w:rsidR="00B710F6" w:rsidRPr="00B710F6" w:rsidRDefault="00B710F6" w:rsidP="00B710F6">
      <w:pPr>
        <w:pStyle w:val="Code"/>
        <w:ind w:left="720"/>
        <w:rPr>
          <w:color w:val="116644"/>
          <w:sz w:val="26"/>
          <w:szCs w:val="26"/>
          <w:lang w:val="en-US"/>
        </w:rPr>
      </w:pPr>
    </w:p>
    <w:p w14:paraId="1EF4CEEB" w14:textId="77777777" w:rsidR="00B710F6" w:rsidRPr="00B710F6" w:rsidRDefault="00B710F6" w:rsidP="00090587">
      <w:pPr>
        <w:pStyle w:val="ListParagraph"/>
        <w:widowControl/>
        <w:numPr>
          <w:ilvl w:val="0"/>
          <w:numId w:val="24"/>
        </w:numPr>
        <w:tabs>
          <w:tab w:val="clear" w:pos="57"/>
        </w:tabs>
        <w:autoSpaceDE/>
        <w:autoSpaceDN/>
        <w:spacing w:after="160"/>
        <w:contextualSpacing/>
        <w:rPr>
          <w:szCs w:val="26"/>
        </w:rPr>
      </w:pPr>
      <w:r w:rsidRPr="000A4A5A">
        <w:rPr>
          <w:rStyle w:val="Strong"/>
          <w:b w:val="0"/>
          <w:bCs w:val="0"/>
          <w:szCs w:val="26"/>
        </w:rPr>
        <w:t>Lặp 20 lần</w:t>
      </w:r>
      <w:r w:rsidRPr="00B710F6">
        <w:rPr>
          <w:szCs w:val="26"/>
        </w:rPr>
        <w:t xml:space="preserve"> để đảm bảo việc chọn tâm cụm ban đầu có chất lượng tốt hơn:</w:t>
      </w:r>
    </w:p>
    <w:p w14:paraId="30B2DC46" w14:textId="77777777" w:rsidR="00B710F6" w:rsidRPr="00B710F6" w:rsidRDefault="00B710F6" w:rsidP="00090587">
      <w:pPr>
        <w:pStyle w:val="ListParagraph"/>
        <w:widowControl/>
        <w:numPr>
          <w:ilvl w:val="0"/>
          <w:numId w:val="24"/>
        </w:numPr>
        <w:tabs>
          <w:tab w:val="clear" w:pos="57"/>
        </w:tabs>
        <w:autoSpaceDE/>
        <w:autoSpaceDN/>
        <w:spacing w:after="160"/>
        <w:contextualSpacing/>
        <w:rPr>
          <w:szCs w:val="26"/>
        </w:rPr>
      </w:pPr>
      <w:r w:rsidRPr="00B710F6">
        <w:rPr>
          <w:rStyle w:val="HTMLCode"/>
          <w:rFonts w:ascii="Times New Roman" w:eastAsiaTheme="minorHAnsi" w:hAnsi="Times New Roman" w:cs="Times New Roman"/>
          <w:sz w:val="26"/>
          <w:szCs w:val="26"/>
        </w:rPr>
        <w:t>df.select('features')</w:t>
      </w:r>
      <w:r w:rsidRPr="00B710F6">
        <w:rPr>
          <w:szCs w:val="26"/>
        </w:rPr>
        <w:t xml:space="preserve">: Lấy cột </w:t>
      </w:r>
      <w:r w:rsidRPr="00B710F6">
        <w:rPr>
          <w:rStyle w:val="HTMLCode"/>
          <w:rFonts w:ascii="Times New Roman" w:eastAsiaTheme="minorHAnsi" w:hAnsi="Times New Roman" w:cs="Times New Roman"/>
          <w:sz w:val="26"/>
          <w:szCs w:val="26"/>
        </w:rPr>
        <w:t>features</w:t>
      </w:r>
      <w:r w:rsidRPr="00B710F6">
        <w:rPr>
          <w:szCs w:val="26"/>
        </w:rPr>
        <w:t xml:space="preserve"> từ DataFrame.</w:t>
      </w:r>
    </w:p>
    <w:p w14:paraId="58B9272B" w14:textId="77777777" w:rsidR="00B710F6" w:rsidRPr="00B710F6" w:rsidRDefault="00B710F6" w:rsidP="00090587">
      <w:pPr>
        <w:pStyle w:val="ListParagraph"/>
        <w:widowControl/>
        <w:numPr>
          <w:ilvl w:val="0"/>
          <w:numId w:val="24"/>
        </w:numPr>
        <w:tabs>
          <w:tab w:val="clear" w:pos="57"/>
        </w:tabs>
        <w:autoSpaceDE/>
        <w:autoSpaceDN/>
        <w:spacing w:after="160"/>
        <w:contextualSpacing/>
        <w:rPr>
          <w:rStyle w:val="HTMLCode"/>
          <w:rFonts w:ascii="Times New Roman" w:eastAsiaTheme="minorHAnsi" w:hAnsi="Times New Roman" w:cs="Times New Roman"/>
          <w:sz w:val="26"/>
          <w:szCs w:val="26"/>
        </w:rPr>
      </w:pPr>
      <w:r w:rsidRPr="00B710F6">
        <w:rPr>
          <w:rStyle w:val="HTMLCode"/>
          <w:rFonts w:ascii="Times New Roman" w:eastAsiaTheme="minorHAnsi" w:hAnsi="Times New Roman" w:cs="Times New Roman"/>
          <w:sz w:val="26"/>
          <w:szCs w:val="26"/>
        </w:rPr>
        <w:t>rdd.map(lambda r: r.features)</w:t>
      </w:r>
      <w:r w:rsidRPr="00B710F6">
        <w:rPr>
          <w:szCs w:val="26"/>
        </w:rPr>
        <w:t xml:space="preserve">: Chuyển đổi DataFrame thành RDD, chỉ lấy các giá trị của cột </w:t>
      </w:r>
      <w:r w:rsidRPr="00B710F6">
        <w:rPr>
          <w:rStyle w:val="HTMLCode"/>
          <w:rFonts w:ascii="Times New Roman" w:eastAsiaTheme="minorHAnsi" w:hAnsi="Times New Roman" w:cs="Times New Roman"/>
          <w:sz w:val="26"/>
          <w:szCs w:val="26"/>
        </w:rPr>
        <w:t>features.</w:t>
      </w:r>
    </w:p>
    <w:p w14:paraId="5220903C" w14:textId="77777777" w:rsidR="00B710F6" w:rsidRPr="00B710F6" w:rsidRDefault="00B710F6" w:rsidP="00090587">
      <w:pPr>
        <w:pStyle w:val="ListParagraph"/>
        <w:widowControl/>
        <w:numPr>
          <w:ilvl w:val="0"/>
          <w:numId w:val="24"/>
        </w:numPr>
        <w:tabs>
          <w:tab w:val="clear" w:pos="57"/>
        </w:tabs>
        <w:autoSpaceDE/>
        <w:autoSpaceDN/>
        <w:spacing w:after="160"/>
        <w:contextualSpacing/>
        <w:rPr>
          <w:szCs w:val="26"/>
        </w:rPr>
      </w:pPr>
      <w:r w:rsidRPr="00B710F6">
        <w:rPr>
          <w:rStyle w:val="HTMLCode"/>
          <w:rFonts w:ascii="Times New Roman" w:eastAsiaTheme="minorHAnsi" w:hAnsi="Times New Roman" w:cs="Times New Roman"/>
          <w:sz w:val="26"/>
          <w:szCs w:val="26"/>
        </w:rPr>
        <w:t>takeSample(False, num=self.k, seed=self.seed)</w:t>
      </w:r>
      <w:r w:rsidRPr="00B710F6">
        <w:rPr>
          <w:szCs w:val="26"/>
        </w:rPr>
        <w:t xml:space="preserve">: Lấy ngẫu nhiên </w:t>
      </w:r>
      <w:r w:rsidRPr="00B710F6">
        <w:rPr>
          <w:rStyle w:val="HTMLCode"/>
          <w:rFonts w:ascii="Times New Roman" w:eastAsiaTheme="minorHAnsi" w:hAnsi="Times New Roman" w:cs="Times New Roman"/>
          <w:sz w:val="26"/>
          <w:szCs w:val="26"/>
        </w:rPr>
        <w:t>k</w:t>
      </w:r>
      <w:r w:rsidRPr="00B710F6">
        <w:rPr>
          <w:szCs w:val="26"/>
        </w:rPr>
        <w:t xml:space="preserve"> điểm từ tập dữ liệu làm tâm cụm ban đầu, sử dụng </w:t>
      </w:r>
      <w:r w:rsidRPr="00B710F6">
        <w:rPr>
          <w:rStyle w:val="HTMLCode"/>
          <w:rFonts w:ascii="Times New Roman" w:eastAsiaTheme="minorHAnsi" w:hAnsi="Times New Roman" w:cs="Times New Roman"/>
          <w:sz w:val="26"/>
          <w:szCs w:val="26"/>
        </w:rPr>
        <w:t>seed</w:t>
      </w:r>
      <w:r w:rsidRPr="00B710F6">
        <w:rPr>
          <w:szCs w:val="26"/>
        </w:rPr>
        <w:t xml:space="preserve"> để tạo tính ngẫu nhiên tái lập. </w:t>
      </w:r>
    </w:p>
    <w:p w14:paraId="42F166A1" w14:textId="464A320D" w:rsidR="004A4CDB" w:rsidRDefault="00B710F6" w:rsidP="00090587">
      <w:pPr>
        <w:pStyle w:val="ListParagraph"/>
        <w:numPr>
          <w:ilvl w:val="0"/>
          <w:numId w:val="24"/>
        </w:numPr>
        <w:rPr>
          <w:szCs w:val="26"/>
          <w:lang w:val="en-US"/>
        </w:rPr>
      </w:pPr>
      <w:r w:rsidRPr="00B710F6">
        <w:rPr>
          <w:rStyle w:val="HTMLCode"/>
          <w:rFonts w:ascii="Times New Roman" w:eastAsiaTheme="minorHAnsi" w:hAnsi="Times New Roman" w:cs="Times New Roman"/>
          <w:sz w:val="26"/>
          <w:szCs w:val="26"/>
        </w:rPr>
        <w:lastRenderedPageBreak/>
        <w:t>self.seed += 1</w:t>
      </w:r>
      <w:r w:rsidRPr="00B710F6">
        <w:rPr>
          <w:szCs w:val="26"/>
        </w:rPr>
        <w:t xml:space="preserve">: Tăng giá trị </w:t>
      </w:r>
      <w:r w:rsidRPr="00B710F6">
        <w:rPr>
          <w:rStyle w:val="HTMLCode"/>
          <w:rFonts w:ascii="Times New Roman" w:eastAsiaTheme="minorHAnsi" w:hAnsi="Times New Roman" w:cs="Times New Roman"/>
          <w:sz w:val="26"/>
          <w:szCs w:val="26"/>
        </w:rPr>
        <w:t>seed</w:t>
      </w:r>
      <w:r w:rsidRPr="00B710F6">
        <w:rPr>
          <w:szCs w:val="26"/>
        </w:rPr>
        <w:t xml:space="preserve"> sau mỗi lần khởi tạo để tránh việc lặp lại cùng một mẫu tâm cụm.</w:t>
      </w:r>
    </w:p>
    <w:p w14:paraId="5F5A1D08" w14:textId="77777777" w:rsidR="00B710F6" w:rsidRDefault="00B710F6" w:rsidP="00B710F6">
      <w:pPr>
        <w:rPr>
          <w:szCs w:val="26"/>
          <w:lang w:val="en-US"/>
        </w:rPr>
      </w:pPr>
    </w:p>
    <w:p w14:paraId="5F19EE0C" w14:textId="77777777" w:rsidR="009D1FAF" w:rsidRPr="00655474" w:rsidRDefault="009D1FAF" w:rsidP="009D1FAF">
      <w:pPr>
        <w:pStyle w:val="Code"/>
        <w:ind w:left="720"/>
        <w:rPr>
          <w:color w:val="000000"/>
          <w:sz w:val="26"/>
          <w:szCs w:val="26"/>
        </w:rPr>
      </w:pPr>
      <w:r w:rsidRPr="00655474">
        <w:rPr>
          <w:sz w:val="26"/>
          <w:szCs w:val="26"/>
        </w:rPr>
        <w:t>while</w:t>
      </w:r>
      <w:r w:rsidRPr="00655474">
        <w:rPr>
          <w:color w:val="000000"/>
          <w:sz w:val="26"/>
          <w:szCs w:val="26"/>
        </w:rPr>
        <w:t xml:space="preserve"> </w:t>
      </w:r>
      <w:r w:rsidRPr="00655474">
        <w:rPr>
          <w:sz w:val="26"/>
          <w:szCs w:val="26"/>
        </w:rPr>
        <w:t>True</w:t>
      </w:r>
      <w:r w:rsidRPr="00655474">
        <w:rPr>
          <w:color w:val="000000"/>
          <w:sz w:val="26"/>
          <w:szCs w:val="26"/>
        </w:rPr>
        <w:t>:</w:t>
      </w:r>
    </w:p>
    <w:p w14:paraId="00CE2DD0" w14:textId="77777777" w:rsidR="009D1FAF" w:rsidRPr="00655474" w:rsidRDefault="009D1FAF" w:rsidP="009D1FAF">
      <w:pPr>
        <w:pStyle w:val="Code"/>
        <w:ind w:left="720"/>
        <w:rPr>
          <w:color w:val="000000"/>
          <w:sz w:val="26"/>
          <w:szCs w:val="26"/>
        </w:rPr>
      </w:pPr>
      <w:r w:rsidRPr="00655474">
        <w:rPr>
          <w:color w:val="000000"/>
          <w:sz w:val="26"/>
          <w:szCs w:val="26"/>
        </w:rPr>
        <w:t xml:space="preserve">                </w:t>
      </w:r>
      <w:r w:rsidRPr="00655474">
        <w:rPr>
          <w:color w:val="008000"/>
          <w:sz w:val="26"/>
          <w:szCs w:val="26"/>
        </w:rPr>
        <w:t># Create a user-defined function to assign clusters</w:t>
      </w:r>
    </w:p>
    <w:p w14:paraId="00C023D0" w14:textId="77777777" w:rsidR="009D1FAF" w:rsidRPr="00655474" w:rsidRDefault="009D1FAF" w:rsidP="009D1FAF">
      <w:pPr>
        <w:pStyle w:val="Code"/>
        <w:ind w:left="720"/>
        <w:rPr>
          <w:color w:val="000000"/>
          <w:sz w:val="26"/>
          <w:szCs w:val="26"/>
          <w:lang w:val="en-US"/>
        </w:rPr>
      </w:pPr>
      <w:r w:rsidRPr="00655474">
        <w:rPr>
          <w:color w:val="000000"/>
          <w:sz w:val="26"/>
          <w:szCs w:val="26"/>
        </w:rPr>
        <w:t>                assign_cluster_udf = F.udf(</w:t>
      </w:r>
      <w:r w:rsidRPr="00655474">
        <w:rPr>
          <w:color w:val="001080"/>
          <w:sz w:val="26"/>
          <w:szCs w:val="26"/>
        </w:rPr>
        <w:t>self</w:t>
      </w:r>
      <w:r w:rsidRPr="00655474">
        <w:rPr>
          <w:color w:val="000000"/>
          <w:sz w:val="26"/>
          <w:szCs w:val="26"/>
        </w:rPr>
        <w:t>.find_closest_cluster, IntegerType())</w:t>
      </w:r>
    </w:p>
    <w:p w14:paraId="0A4D6AB5" w14:textId="77777777" w:rsidR="00655474" w:rsidRPr="00655474" w:rsidRDefault="00655474" w:rsidP="009D1FAF">
      <w:pPr>
        <w:pStyle w:val="Code"/>
        <w:ind w:left="720"/>
        <w:rPr>
          <w:color w:val="000000"/>
          <w:sz w:val="26"/>
          <w:szCs w:val="26"/>
          <w:lang w:val="en-US"/>
        </w:rPr>
      </w:pPr>
    </w:p>
    <w:p w14:paraId="2108A8B0" w14:textId="77777777" w:rsidR="00655474" w:rsidRPr="00655474" w:rsidRDefault="00655474" w:rsidP="00090587">
      <w:pPr>
        <w:pStyle w:val="ListParagraph"/>
        <w:widowControl/>
        <w:numPr>
          <w:ilvl w:val="0"/>
          <w:numId w:val="24"/>
        </w:numPr>
        <w:tabs>
          <w:tab w:val="clear" w:pos="57"/>
        </w:tabs>
        <w:autoSpaceDE/>
        <w:autoSpaceDN/>
        <w:spacing w:after="160"/>
        <w:contextualSpacing/>
        <w:rPr>
          <w:szCs w:val="26"/>
        </w:rPr>
      </w:pPr>
      <w:r w:rsidRPr="000A4A5A">
        <w:rPr>
          <w:rStyle w:val="Strong"/>
          <w:b w:val="0"/>
          <w:bCs w:val="0"/>
          <w:szCs w:val="26"/>
        </w:rPr>
        <w:t>Vòng lặp chính</w:t>
      </w:r>
      <w:r w:rsidRPr="00655474">
        <w:rPr>
          <w:szCs w:val="26"/>
        </w:rPr>
        <w:t>: Chạy đến khi các tâm cụm hội tụ (không còn thay đổi đáng kể).</w:t>
      </w:r>
    </w:p>
    <w:p w14:paraId="643C2347" w14:textId="77777777" w:rsidR="00655474" w:rsidRDefault="00655474" w:rsidP="00090587">
      <w:pPr>
        <w:pStyle w:val="ListParagraph"/>
        <w:widowControl/>
        <w:numPr>
          <w:ilvl w:val="0"/>
          <w:numId w:val="24"/>
        </w:numPr>
        <w:tabs>
          <w:tab w:val="clear" w:pos="57"/>
        </w:tabs>
        <w:autoSpaceDE/>
        <w:autoSpaceDN/>
        <w:spacing w:after="160"/>
        <w:contextualSpacing/>
      </w:pPr>
      <w:r w:rsidRPr="00655474">
        <w:rPr>
          <w:rStyle w:val="HTMLCode"/>
          <w:rFonts w:ascii="Times New Roman" w:eastAsiaTheme="minorHAnsi" w:hAnsi="Times New Roman" w:cs="Times New Roman"/>
          <w:sz w:val="26"/>
          <w:szCs w:val="26"/>
        </w:rPr>
        <w:t>assign_cluster_udf</w:t>
      </w:r>
      <w:r w:rsidRPr="00655474">
        <w:rPr>
          <w:szCs w:val="26"/>
        </w:rPr>
        <w:t xml:space="preserve">: Tạo một </w:t>
      </w:r>
      <w:r w:rsidRPr="000A4A5A">
        <w:rPr>
          <w:rStyle w:val="Strong"/>
          <w:b w:val="0"/>
          <w:bCs w:val="0"/>
          <w:szCs w:val="26"/>
        </w:rPr>
        <w:t>UDF</w:t>
      </w:r>
      <w:r w:rsidRPr="00655474">
        <w:rPr>
          <w:szCs w:val="26"/>
        </w:rPr>
        <w:t xml:space="preserve"> (hàm do người dùng định nghĩa), sử dụng hàm </w:t>
      </w:r>
      <w:r w:rsidRPr="00655474">
        <w:rPr>
          <w:rStyle w:val="HTMLCode"/>
          <w:rFonts w:ascii="Times New Roman" w:eastAsiaTheme="minorHAnsi" w:hAnsi="Times New Roman" w:cs="Times New Roman"/>
          <w:sz w:val="26"/>
          <w:szCs w:val="26"/>
        </w:rPr>
        <w:t>find_closest_cluster</w:t>
      </w:r>
      <w:r w:rsidRPr="00655474">
        <w:rPr>
          <w:szCs w:val="26"/>
        </w:rPr>
        <w:t xml:space="preserve"> để gán mỗi điểm dữ liệu vào cụm gần nhất.</w:t>
      </w:r>
      <w:r>
        <w:tab/>
      </w:r>
    </w:p>
    <w:p w14:paraId="4EBB11E5" w14:textId="05A72957" w:rsidR="00B710F6" w:rsidRDefault="00B710F6" w:rsidP="00655474">
      <w:pPr>
        <w:pStyle w:val="ListParagraph"/>
        <w:numPr>
          <w:ilvl w:val="0"/>
          <w:numId w:val="0"/>
        </w:numPr>
        <w:ind w:left="720"/>
        <w:rPr>
          <w:szCs w:val="26"/>
          <w:lang w:val="en-US"/>
        </w:rPr>
      </w:pPr>
    </w:p>
    <w:p w14:paraId="1DDC492A" w14:textId="77777777" w:rsidR="009036AB" w:rsidRPr="0018560C" w:rsidRDefault="009036AB" w:rsidP="009036AB">
      <w:pPr>
        <w:pStyle w:val="Code"/>
        <w:rPr>
          <w:color w:val="000000"/>
          <w:sz w:val="26"/>
          <w:szCs w:val="26"/>
        </w:rPr>
      </w:pPr>
      <w:r w:rsidRPr="0018560C">
        <w:rPr>
          <w:color w:val="000000"/>
          <w:sz w:val="26"/>
          <w:szCs w:val="26"/>
        </w:rPr>
        <w:t xml:space="preserve">                </w:t>
      </w:r>
      <w:r w:rsidRPr="0018560C">
        <w:rPr>
          <w:color w:val="008000"/>
          <w:sz w:val="26"/>
          <w:szCs w:val="26"/>
        </w:rPr>
        <w:t># Assign each point to the nearest cluster</w:t>
      </w:r>
    </w:p>
    <w:p w14:paraId="26EF95B8" w14:textId="77777777" w:rsidR="009036AB" w:rsidRPr="0018560C" w:rsidRDefault="009036AB" w:rsidP="009036AB">
      <w:pPr>
        <w:pStyle w:val="Code"/>
        <w:rPr>
          <w:color w:val="000000"/>
          <w:sz w:val="26"/>
          <w:szCs w:val="26"/>
        </w:rPr>
      </w:pPr>
      <w:r w:rsidRPr="0018560C">
        <w:rPr>
          <w:color w:val="000000"/>
          <w:sz w:val="26"/>
          <w:szCs w:val="26"/>
        </w:rPr>
        <w:t xml:space="preserve">                df = df.withColumn( </w:t>
      </w:r>
      <w:r w:rsidRPr="0018560C">
        <w:rPr>
          <w:color w:val="001080"/>
          <w:sz w:val="26"/>
          <w:szCs w:val="26"/>
        </w:rPr>
        <w:t>self</w:t>
      </w:r>
      <w:r w:rsidRPr="0018560C">
        <w:rPr>
          <w:color w:val="000000"/>
          <w:sz w:val="26"/>
          <w:szCs w:val="26"/>
        </w:rPr>
        <w:t>.predictCol, assign_cluster_udf(F.col(</w:t>
      </w:r>
      <w:r w:rsidRPr="0018560C">
        <w:rPr>
          <w:color w:val="A31515"/>
          <w:sz w:val="26"/>
          <w:szCs w:val="26"/>
        </w:rPr>
        <w:t>'features'</w:t>
      </w:r>
      <w:r w:rsidRPr="0018560C">
        <w:rPr>
          <w:color w:val="000000"/>
          <w:sz w:val="26"/>
          <w:szCs w:val="26"/>
        </w:rPr>
        <w:t>)))</w:t>
      </w:r>
    </w:p>
    <w:p w14:paraId="2A580B12" w14:textId="77777777" w:rsidR="0020488E" w:rsidRPr="0018560C" w:rsidRDefault="0020488E" w:rsidP="00090587">
      <w:pPr>
        <w:pStyle w:val="ListParagraph"/>
        <w:widowControl/>
        <w:numPr>
          <w:ilvl w:val="0"/>
          <w:numId w:val="28"/>
        </w:numPr>
        <w:tabs>
          <w:tab w:val="clear" w:pos="57"/>
        </w:tabs>
        <w:autoSpaceDE/>
        <w:autoSpaceDN/>
        <w:spacing w:after="160"/>
        <w:contextualSpacing/>
        <w:rPr>
          <w:szCs w:val="26"/>
        </w:rPr>
      </w:pPr>
      <w:r w:rsidRPr="0018560C">
        <w:rPr>
          <w:rStyle w:val="HTMLCode"/>
          <w:rFonts w:ascii="Times New Roman" w:eastAsiaTheme="minorHAnsi" w:hAnsi="Times New Roman" w:cs="Times New Roman"/>
          <w:sz w:val="26"/>
          <w:szCs w:val="26"/>
        </w:rPr>
        <w:t>withColumn(self.predictCol, ...)</w:t>
      </w:r>
      <w:r w:rsidRPr="0018560C">
        <w:rPr>
          <w:szCs w:val="26"/>
        </w:rPr>
        <w:t>: Thêm một cột mới (</w:t>
      </w:r>
      <w:r w:rsidRPr="0018560C">
        <w:rPr>
          <w:rStyle w:val="HTMLCode"/>
          <w:rFonts w:ascii="Times New Roman" w:eastAsiaTheme="minorHAnsi" w:hAnsi="Times New Roman" w:cs="Times New Roman"/>
          <w:sz w:val="26"/>
          <w:szCs w:val="26"/>
        </w:rPr>
        <w:t>self.predictCol</w:t>
      </w:r>
      <w:r w:rsidRPr="0018560C">
        <w:rPr>
          <w:szCs w:val="26"/>
        </w:rPr>
        <w:t xml:space="preserve">, mặc định là </w:t>
      </w:r>
      <w:r w:rsidRPr="0018560C">
        <w:rPr>
          <w:rStyle w:val="HTMLCode"/>
          <w:rFonts w:ascii="Times New Roman" w:eastAsiaTheme="minorHAnsi" w:hAnsi="Times New Roman" w:cs="Times New Roman"/>
          <w:sz w:val="26"/>
          <w:szCs w:val="26"/>
        </w:rPr>
        <w:t>prediction</w:t>
      </w:r>
      <w:r w:rsidRPr="0018560C">
        <w:rPr>
          <w:szCs w:val="26"/>
        </w:rPr>
        <w:t>) vào DataFrame.</w:t>
      </w:r>
    </w:p>
    <w:p w14:paraId="0EAD6DDC" w14:textId="77777777" w:rsidR="0020488E" w:rsidRPr="0018560C" w:rsidRDefault="0020488E" w:rsidP="00090587">
      <w:pPr>
        <w:pStyle w:val="ListParagraph"/>
        <w:widowControl/>
        <w:numPr>
          <w:ilvl w:val="0"/>
          <w:numId w:val="28"/>
        </w:numPr>
        <w:tabs>
          <w:tab w:val="clear" w:pos="57"/>
        </w:tabs>
        <w:autoSpaceDE/>
        <w:autoSpaceDN/>
        <w:spacing w:after="160"/>
        <w:contextualSpacing/>
        <w:rPr>
          <w:szCs w:val="26"/>
        </w:rPr>
      </w:pPr>
      <w:r w:rsidRPr="0018560C">
        <w:rPr>
          <w:rStyle w:val="HTMLCode"/>
          <w:rFonts w:ascii="Times New Roman" w:eastAsiaTheme="minorHAnsi" w:hAnsi="Times New Roman" w:cs="Times New Roman"/>
          <w:sz w:val="26"/>
          <w:szCs w:val="26"/>
        </w:rPr>
        <w:t>assign_cluster_udf(F.col('features'))</w:t>
      </w:r>
      <w:r w:rsidRPr="0018560C">
        <w:rPr>
          <w:szCs w:val="26"/>
        </w:rPr>
        <w:t xml:space="preserve">: Tính toán cụm gần nhất cho mỗi điểm dựa trên vector </w:t>
      </w:r>
      <w:r w:rsidRPr="0018560C">
        <w:rPr>
          <w:rStyle w:val="HTMLCode"/>
          <w:rFonts w:ascii="Times New Roman" w:eastAsiaTheme="minorHAnsi" w:hAnsi="Times New Roman" w:cs="Times New Roman"/>
          <w:sz w:val="26"/>
          <w:szCs w:val="26"/>
        </w:rPr>
        <w:t>features</w:t>
      </w:r>
      <w:r w:rsidRPr="0018560C">
        <w:rPr>
          <w:szCs w:val="26"/>
        </w:rPr>
        <w:t>.</w:t>
      </w:r>
    </w:p>
    <w:p w14:paraId="17A60BB5" w14:textId="77777777" w:rsidR="00046788" w:rsidRPr="0018560C" w:rsidRDefault="00046788" w:rsidP="00046788">
      <w:pPr>
        <w:pStyle w:val="Code"/>
        <w:ind w:left="720"/>
        <w:rPr>
          <w:color w:val="000000"/>
          <w:sz w:val="26"/>
          <w:szCs w:val="26"/>
        </w:rPr>
      </w:pPr>
      <w:r w:rsidRPr="0018560C">
        <w:rPr>
          <w:color w:val="008000"/>
          <w:sz w:val="26"/>
          <w:szCs w:val="26"/>
        </w:rPr>
        <w:t># Recalculate cluster centroids</w:t>
      </w:r>
    </w:p>
    <w:p w14:paraId="581BEE07" w14:textId="77777777" w:rsidR="00046788" w:rsidRPr="0018560C" w:rsidRDefault="00046788" w:rsidP="00046788">
      <w:pPr>
        <w:pStyle w:val="Code"/>
        <w:ind w:left="720"/>
        <w:rPr>
          <w:color w:val="000000"/>
          <w:sz w:val="26"/>
          <w:szCs w:val="26"/>
        </w:rPr>
      </w:pPr>
      <w:r w:rsidRPr="0018560C">
        <w:rPr>
          <w:color w:val="000000"/>
          <w:sz w:val="26"/>
          <w:szCs w:val="26"/>
        </w:rPr>
        <w:t>                cluster_averages = (</w:t>
      </w:r>
    </w:p>
    <w:p w14:paraId="42876320" w14:textId="77777777" w:rsidR="00046788" w:rsidRPr="0018560C" w:rsidRDefault="00046788" w:rsidP="00046788">
      <w:pPr>
        <w:pStyle w:val="Code"/>
        <w:ind w:left="720"/>
        <w:rPr>
          <w:color w:val="000000"/>
          <w:sz w:val="26"/>
          <w:szCs w:val="26"/>
        </w:rPr>
      </w:pPr>
      <w:r w:rsidRPr="0018560C">
        <w:rPr>
          <w:color w:val="000000"/>
          <w:sz w:val="26"/>
          <w:szCs w:val="26"/>
        </w:rPr>
        <w:t>                    df.rdd</w:t>
      </w:r>
    </w:p>
    <w:p w14:paraId="5EF2A1A2" w14:textId="77777777" w:rsidR="00046788" w:rsidRPr="0018560C" w:rsidRDefault="00046788" w:rsidP="00046788">
      <w:pPr>
        <w:pStyle w:val="Code"/>
        <w:ind w:left="720"/>
        <w:rPr>
          <w:color w:val="000000"/>
          <w:sz w:val="26"/>
          <w:szCs w:val="26"/>
        </w:rPr>
      </w:pPr>
      <w:r w:rsidRPr="0018560C">
        <w:rPr>
          <w:color w:val="000000"/>
          <w:sz w:val="26"/>
          <w:szCs w:val="26"/>
        </w:rPr>
        <w:t>                    .</w:t>
      </w:r>
      <w:r w:rsidRPr="0018560C">
        <w:rPr>
          <w:color w:val="795E26"/>
          <w:sz w:val="26"/>
          <w:szCs w:val="26"/>
        </w:rPr>
        <w:t>map</w:t>
      </w:r>
      <w:r w:rsidRPr="0018560C">
        <w:rPr>
          <w:color w:val="000000"/>
          <w:sz w:val="26"/>
          <w:szCs w:val="26"/>
        </w:rPr>
        <w:t>(</w:t>
      </w:r>
      <w:r w:rsidRPr="0018560C">
        <w:rPr>
          <w:sz w:val="26"/>
          <w:szCs w:val="26"/>
        </w:rPr>
        <w:t>lambda</w:t>
      </w:r>
      <w:r w:rsidRPr="0018560C">
        <w:rPr>
          <w:color w:val="000000"/>
          <w:sz w:val="26"/>
          <w:szCs w:val="26"/>
        </w:rPr>
        <w:t xml:space="preserve"> row: (row[</w:t>
      </w:r>
      <w:r w:rsidRPr="0018560C">
        <w:rPr>
          <w:color w:val="001080"/>
          <w:sz w:val="26"/>
          <w:szCs w:val="26"/>
        </w:rPr>
        <w:t>self</w:t>
      </w:r>
      <w:r w:rsidRPr="0018560C">
        <w:rPr>
          <w:color w:val="000000"/>
          <w:sz w:val="26"/>
          <w:szCs w:val="26"/>
        </w:rPr>
        <w:t>.predictCol], row[</w:t>
      </w:r>
      <w:r w:rsidRPr="0018560C">
        <w:rPr>
          <w:color w:val="A31515"/>
          <w:sz w:val="26"/>
          <w:szCs w:val="26"/>
        </w:rPr>
        <w:t>'features'</w:t>
      </w:r>
      <w:r w:rsidRPr="0018560C">
        <w:rPr>
          <w:color w:val="000000"/>
          <w:sz w:val="26"/>
          <w:szCs w:val="26"/>
        </w:rPr>
        <w:t>]))</w:t>
      </w:r>
    </w:p>
    <w:p w14:paraId="1D2FA9FB" w14:textId="77777777" w:rsidR="00046788" w:rsidRPr="0018560C" w:rsidRDefault="00046788" w:rsidP="00046788">
      <w:pPr>
        <w:pStyle w:val="Code"/>
        <w:ind w:left="720"/>
        <w:rPr>
          <w:color w:val="000000"/>
          <w:sz w:val="26"/>
          <w:szCs w:val="26"/>
        </w:rPr>
      </w:pPr>
      <w:r w:rsidRPr="0018560C">
        <w:rPr>
          <w:color w:val="000000"/>
          <w:sz w:val="26"/>
          <w:szCs w:val="26"/>
        </w:rPr>
        <w:t>                    .groupByKey()</w:t>
      </w:r>
    </w:p>
    <w:p w14:paraId="4898CBC3" w14:textId="77777777" w:rsidR="00046788" w:rsidRPr="0018560C" w:rsidRDefault="00046788" w:rsidP="00046788">
      <w:pPr>
        <w:pStyle w:val="Code"/>
        <w:ind w:left="720"/>
        <w:rPr>
          <w:color w:val="000000"/>
          <w:sz w:val="26"/>
          <w:szCs w:val="26"/>
        </w:rPr>
      </w:pPr>
      <w:r w:rsidRPr="0018560C">
        <w:rPr>
          <w:color w:val="000000"/>
          <w:sz w:val="26"/>
          <w:szCs w:val="26"/>
        </w:rPr>
        <w:t>                    .mapValues(</w:t>
      </w:r>
      <w:r w:rsidRPr="0018560C">
        <w:rPr>
          <w:sz w:val="26"/>
          <w:szCs w:val="26"/>
        </w:rPr>
        <w:t>lambda</w:t>
      </w:r>
      <w:r w:rsidRPr="0018560C">
        <w:rPr>
          <w:color w:val="000000"/>
          <w:sz w:val="26"/>
          <w:szCs w:val="26"/>
        </w:rPr>
        <w:t xml:space="preserve"> features: [</w:t>
      </w:r>
    </w:p>
    <w:p w14:paraId="28CDDFEB" w14:textId="77777777" w:rsidR="00046788" w:rsidRPr="0018560C" w:rsidRDefault="00046788" w:rsidP="00046788">
      <w:pPr>
        <w:pStyle w:val="Code"/>
        <w:ind w:left="720"/>
        <w:rPr>
          <w:color w:val="000000"/>
          <w:sz w:val="26"/>
          <w:szCs w:val="26"/>
        </w:rPr>
      </w:pPr>
      <w:r w:rsidRPr="0018560C">
        <w:rPr>
          <w:color w:val="000000"/>
          <w:sz w:val="26"/>
          <w:szCs w:val="26"/>
        </w:rPr>
        <w:t xml:space="preserve">                        </w:t>
      </w:r>
      <w:r w:rsidRPr="0018560C">
        <w:rPr>
          <w:color w:val="795E26"/>
          <w:sz w:val="26"/>
          <w:szCs w:val="26"/>
        </w:rPr>
        <w:t>sum</w:t>
      </w:r>
      <w:r w:rsidRPr="0018560C">
        <w:rPr>
          <w:color w:val="000000"/>
          <w:sz w:val="26"/>
          <w:szCs w:val="26"/>
        </w:rPr>
        <w:t xml:space="preserve">(dimension) / </w:t>
      </w:r>
      <w:r w:rsidRPr="0018560C">
        <w:rPr>
          <w:color w:val="795E26"/>
          <w:sz w:val="26"/>
          <w:szCs w:val="26"/>
        </w:rPr>
        <w:t>len</w:t>
      </w:r>
      <w:r w:rsidRPr="0018560C">
        <w:rPr>
          <w:color w:val="000000"/>
          <w:sz w:val="26"/>
          <w:szCs w:val="26"/>
        </w:rPr>
        <w:t>(features)</w:t>
      </w:r>
    </w:p>
    <w:p w14:paraId="7D13F94F" w14:textId="77777777" w:rsidR="00046788" w:rsidRPr="0018560C" w:rsidRDefault="00046788" w:rsidP="00046788">
      <w:pPr>
        <w:pStyle w:val="Code"/>
        <w:ind w:left="720"/>
        <w:rPr>
          <w:color w:val="000000"/>
          <w:sz w:val="26"/>
          <w:szCs w:val="26"/>
        </w:rPr>
      </w:pPr>
      <w:r w:rsidRPr="0018560C">
        <w:rPr>
          <w:color w:val="000000"/>
          <w:sz w:val="26"/>
          <w:szCs w:val="26"/>
        </w:rPr>
        <w:t xml:space="preserve">                        </w:t>
      </w:r>
      <w:r w:rsidRPr="0018560C">
        <w:rPr>
          <w:sz w:val="26"/>
          <w:szCs w:val="26"/>
        </w:rPr>
        <w:t>for</w:t>
      </w:r>
      <w:r w:rsidRPr="0018560C">
        <w:rPr>
          <w:color w:val="000000"/>
          <w:sz w:val="26"/>
          <w:szCs w:val="26"/>
        </w:rPr>
        <w:t xml:space="preserve"> dimension </w:t>
      </w:r>
      <w:r w:rsidRPr="0018560C">
        <w:rPr>
          <w:sz w:val="26"/>
          <w:szCs w:val="26"/>
        </w:rPr>
        <w:t>in</w:t>
      </w:r>
      <w:r w:rsidRPr="0018560C">
        <w:rPr>
          <w:color w:val="000000"/>
          <w:sz w:val="26"/>
          <w:szCs w:val="26"/>
        </w:rPr>
        <w:t xml:space="preserve"> </w:t>
      </w:r>
      <w:r w:rsidRPr="0018560C">
        <w:rPr>
          <w:color w:val="795E26"/>
          <w:sz w:val="26"/>
          <w:szCs w:val="26"/>
        </w:rPr>
        <w:t>zip</w:t>
      </w:r>
      <w:r w:rsidRPr="0018560C">
        <w:rPr>
          <w:color w:val="000000"/>
          <w:sz w:val="26"/>
          <w:szCs w:val="26"/>
        </w:rPr>
        <w:t>(*features)</w:t>
      </w:r>
    </w:p>
    <w:p w14:paraId="02503BB9" w14:textId="77777777" w:rsidR="00046788" w:rsidRPr="0018560C" w:rsidRDefault="00046788" w:rsidP="00046788">
      <w:pPr>
        <w:pStyle w:val="Code"/>
        <w:ind w:left="720"/>
        <w:rPr>
          <w:color w:val="000000"/>
          <w:sz w:val="26"/>
          <w:szCs w:val="26"/>
        </w:rPr>
      </w:pPr>
      <w:r w:rsidRPr="0018560C">
        <w:rPr>
          <w:color w:val="000000"/>
          <w:sz w:val="26"/>
          <w:szCs w:val="26"/>
        </w:rPr>
        <w:lastRenderedPageBreak/>
        <w:t>                    ])</w:t>
      </w:r>
    </w:p>
    <w:p w14:paraId="07DC37BD" w14:textId="3AF39FC4" w:rsidR="00046788" w:rsidRPr="0018560C" w:rsidRDefault="00046788" w:rsidP="00046788">
      <w:pPr>
        <w:pStyle w:val="Code"/>
        <w:ind w:left="720"/>
        <w:rPr>
          <w:color w:val="000000"/>
          <w:sz w:val="26"/>
          <w:szCs w:val="26"/>
          <w:lang w:val="en-US"/>
        </w:rPr>
      </w:pPr>
      <w:r w:rsidRPr="0018560C">
        <w:rPr>
          <w:color w:val="000000"/>
          <w:sz w:val="26"/>
          <w:szCs w:val="26"/>
        </w:rPr>
        <w:t>                )</w:t>
      </w:r>
    </w:p>
    <w:p w14:paraId="03D0EBD2" w14:textId="77777777" w:rsidR="00046788" w:rsidRPr="0018560C" w:rsidRDefault="00046788" w:rsidP="00046788">
      <w:pPr>
        <w:pStyle w:val="Code"/>
        <w:ind w:left="720"/>
        <w:rPr>
          <w:color w:val="000000"/>
          <w:sz w:val="26"/>
          <w:szCs w:val="26"/>
          <w:lang w:val="en-US"/>
        </w:rPr>
      </w:pPr>
    </w:p>
    <w:p w14:paraId="7401E406" w14:textId="77777777" w:rsidR="002B3269" w:rsidRPr="0018560C" w:rsidRDefault="002B3269" w:rsidP="00090587">
      <w:pPr>
        <w:pStyle w:val="ListParagraph"/>
        <w:widowControl/>
        <w:numPr>
          <w:ilvl w:val="0"/>
          <w:numId w:val="28"/>
        </w:numPr>
        <w:tabs>
          <w:tab w:val="clear" w:pos="57"/>
        </w:tabs>
        <w:autoSpaceDE/>
        <w:autoSpaceDN/>
        <w:spacing w:after="160"/>
        <w:contextualSpacing/>
        <w:rPr>
          <w:szCs w:val="26"/>
        </w:rPr>
      </w:pPr>
      <w:r w:rsidRPr="0018560C">
        <w:rPr>
          <w:rStyle w:val="HTMLCode"/>
          <w:rFonts w:ascii="Times New Roman" w:eastAsiaTheme="minorHAnsi" w:hAnsi="Times New Roman" w:cs="Times New Roman"/>
          <w:sz w:val="26"/>
          <w:szCs w:val="26"/>
        </w:rPr>
        <w:t>df.rdd</w:t>
      </w:r>
      <w:r w:rsidRPr="0018560C">
        <w:rPr>
          <w:szCs w:val="26"/>
        </w:rPr>
        <w:t>: Chuyển đổi DataFrame thành RDD để thao tác theo kiểu phân tán, hỗ trợ xử lý linh hoạt hơn.</w:t>
      </w:r>
    </w:p>
    <w:p w14:paraId="0795B9DC" w14:textId="77777777" w:rsidR="002B3269" w:rsidRPr="0018560C" w:rsidRDefault="002B3269" w:rsidP="00090587">
      <w:pPr>
        <w:pStyle w:val="ListParagraph"/>
        <w:widowControl/>
        <w:numPr>
          <w:ilvl w:val="0"/>
          <w:numId w:val="28"/>
        </w:numPr>
        <w:tabs>
          <w:tab w:val="clear" w:pos="57"/>
        </w:tabs>
        <w:autoSpaceDE/>
        <w:autoSpaceDN/>
        <w:spacing w:after="160"/>
        <w:contextualSpacing/>
        <w:rPr>
          <w:szCs w:val="26"/>
        </w:rPr>
      </w:pPr>
      <w:r w:rsidRPr="0018560C">
        <w:rPr>
          <w:rStyle w:val="HTMLCode"/>
          <w:rFonts w:ascii="Times New Roman" w:eastAsiaTheme="minorHAnsi" w:hAnsi="Times New Roman" w:cs="Times New Roman"/>
          <w:sz w:val="26"/>
          <w:szCs w:val="26"/>
        </w:rPr>
        <w:t>map(lambda row: (row[self.predictCol], row['features']))</w:t>
      </w:r>
      <w:r w:rsidRPr="0018560C">
        <w:rPr>
          <w:szCs w:val="26"/>
        </w:rPr>
        <w:t xml:space="preserve">: </w:t>
      </w:r>
    </w:p>
    <w:p w14:paraId="1607F42E" w14:textId="77777777" w:rsidR="002B3269" w:rsidRPr="000A4A5A" w:rsidRDefault="002B3269" w:rsidP="00090587">
      <w:pPr>
        <w:pStyle w:val="ListParagraph"/>
        <w:widowControl/>
        <w:numPr>
          <w:ilvl w:val="1"/>
          <w:numId w:val="28"/>
        </w:numPr>
        <w:tabs>
          <w:tab w:val="clear" w:pos="57"/>
        </w:tabs>
        <w:autoSpaceDE/>
        <w:autoSpaceDN/>
        <w:spacing w:after="160"/>
        <w:contextualSpacing/>
        <w:rPr>
          <w:szCs w:val="26"/>
        </w:rPr>
      </w:pPr>
      <w:r w:rsidRPr="000A4A5A">
        <w:rPr>
          <w:rStyle w:val="Strong"/>
          <w:b w:val="0"/>
          <w:bCs w:val="0"/>
          <w:szCs w:val="26"/>
        </w:rPr>
        <w:t>Khóa</w:t>
      </w:r>
      <w:r w:rsidRPr="000A4A5A">
        <w:rPr>
          <w:szCs w:val="26"/>
        </w:rPr>
        <w:t xml:space="preserve">: </w:t>
      </w:r>
      <w:r w:rsidRPr="000A4A5A">
        <w:rPr>
          <w:rStyle w:val="HTMLCode"/>
          <w:rFonts w:ascii="Times New Roman" w:eastAsiaTheme="minorHAnsi" w:hAnsi="Times New Roman" w:cs="Times New Roman"/>
          <w:sz w:val="26"/>
          <w:szCs w:val="26"/>
        </w:rPr>
        <w:t>row[self.predictCol]</w:t>
      </w:r>
      <w:r w:rsidRPr="000A4A5A">
        <w:rPr>
          <w:szCs w:val="26"/>
        </w:rPr>
        <w:t xml:space="preserve"> - chỉ số của cụm mà điểm dữ liệu được gán vào (ví dụ: cụm 0, 1, 2...).</w:t>
      </w:r>
    </w:p>
    <w:p w14:paraId="4A2F5896" w14:textId="77777777" w:rsidR="002B3269" w:rsidRPr="000A4A5A" w:rsidRDefault="002B3269" w:rsidP="00090587">
      <w:pPr>
        <w:pStyle w:val="ListParagraph"/>
        <w:widowControl/>
        <w:numPr>
          <w:ilvl w:val="1"/>
          <w:numId w:val="28"/>
        </w:numPr>
        <w:tabs>
          <w:tab w:val="clear" w:pos="57"/>
        </w:tabs>
        <w:autoSpaceDE/>
        <w:autoSpaceDN/>
        <w:spacing w:after="160"/>
        <w:contextualSpacing/>
        <w:rPr>
          <w:szCs w:val="26"/>
        </w:rPr>
      </w:pPr>
      <w:r w:rsidRPr="000A4A5A">
        <w:rPr>
          <w:rStyle w:val="Strong"/>
          <w:b w:val="0"/>
          <w:bCs w:val="0"/>
          <w:szCs w:val="26"/>
        </w:rPr>
        <w:t>Giá trị</w:t>
      </w:r>
      <w:r w:rsidRPr="000A4A5A">
        <w:rPr>
          <w:b/>
          <w:bCs/>
          <w:szCs w:val="26"/>
        </w:rPr>
        <w:t>:</w:t>
      </w:r>
      <w:r w:rsidRPr="000A4A5A">
        <w:rPr>
          <w:szCs w:val="26"/>
        </w:rPr>
        <w:t xml:space="preserve"> </w:t>
      </w:r>
      <w:r w:rsidRPr="000A4A5A">
        <w:rPr>
          <w:rStyle w:val="HTMLCode"/>
          <w:rFonts w:ascii="Times New Roman" w:eastAsiaTheme="minorHAnsi" w:hAnsi="Times New Roman" w:cs="Times New Roman"/>
          <w:sz w:val="26"/>
          <w:szCs w:val="26"/>
        </w:rPr>
        <w:t>row['features']</w:t>
      </w:r>
      <w:r w:rsidRPr="000A4A5A">
        <w:rPr>
          <w:szCs w:val="26"/>
        </w:rPr>
        <w:t xml:space="preserve"> - vector đặc trưng của điểm dữ liệu.</w:t>
      </w:r>
    </w:p>
    <w:p w14:paraId="15663E19" w14:textId="77777777" w:rsidR="002B3269" w:rsidRPr="0018560C" w:rsidRDefault="002B3269" w:rsidP="00090587">
      <w:pPr>
        <w:pStyle w:val="ListParagraph"/>
        <w:widowControl/>
        <w:numPr>
          <w:ilvl w:val="0"/>
          <w:numId w:val="28"/>
        </w:numPr>
        <w:tabs>
          <w:tab w:val="clear" w:pos="57"/>
        </w:tabs>
        <w:autoSpaceDE/>
        <w:autoSpaceDN/>
        <w:spacing w:after="160"/>
        <w:contextualSpacing/>
        <w:rPr>
          <w:szCs w:val="26"/>
        </w:rPr>
      </w:pPr>
      <w:r w:rsidRPr="0018560C">
        <w:rPr>
          <w:rStyle w:val="HTMLCode"/>
          <w:rFonts w:ascii="Times New Roman" w:eastAsiaTheme="minorHAnsi" w:hAnsi="Times New Roman" w:cs="Times New Roman"/>
          <w:sz w:val="26"/>
          <w:szCs w:val="26"/>
        </w:rPr>
        <w:t>groupByKey()</w:t>
      </w:r>
      <w:r w:rsidRPr="0018560C">
        <w:rPr>
          <w:szCs w:val="26"/>
        </w:rPr>
        <w:t>: Nhóm các điểm dữ liệu lại theo cụm:</w:t>
      </w:r>
    </w:p>
    <w:p w14:paraId="0E690320" w14:textId="77777777" w:rsidR="002B3269" w:rsidRPr="0018560C" w:rsidRDefault="002B3269" w:rsidP="00090587">
      <w:pPr>
        <w:pStyle w:val="ListParagraph"/>
        <w:widowControl/>
        <w:numPr>
          <w:ilvl w:val="1"/>
          <w:numId w:val="28"/>
        </w:numPr>
        <w:tabs>
          <w:tab w:val="clear" w:pos="57"/>
        </w:tabs>
        <w:autoSpaceDE/>
        <w:autoSpaceDN/>
        <w:spacing w:after="160"/>
        <w:contextualSpacing/>
        <w:rPr>
          <w:szCs w:val="26"/>
        </w:rPr>
      </w:pPr>
      <w:r w:rsidRPr="0018560C">
        <w:rPr>
          <w:szCs w:val="26"/>
        </w:rPr>
        <w:t xml:space="preserve">Các điểm có cùng giá trị </w:t>
      </w:r>
      <w:r w:rsidRPr="0018560C">
        <w:rPr>
          <w:rStyle w:val="HTMLCode"/>
          <w:rFonts w:ascii="Times New Roman" w:eastAsiaTheme="minorHAnsi" w:hAnsi="Times New Roman" w:cs="Times New Roman"/>
          <w:sz w:val="26"/>
          <w:szCs w:val="26"/>
        </w:rPr>
        <w:t>self.predictCol</w:t>
      </w:r>
      <w:r w:rsidRPr="0018560C">
        <w:rPr>
          <w:szCs w:val="26"/>
        </w:rPr>
        <w:t xml:space="preserve"> (tức cùng cụm) được nhóm lại với nhau.</w:t>
      </w:r>
    </w:p>
    <w:p w14:paraId="6DA9A562" w14:textId="77777777" w:rsidR="002B3269" w:rsidRPr="000A4A5A" w:rsidRDefault="002B3269" w:rsidP="00090587">
      <w:pPr>
        <w:pStyle w:val="ListParagraph"/>
        <w:widowControl/>
        <w:numPr>
          <w:ilvl w:val="1"/>
          <w:numId w:val="28"/>
        </w:numPr>
        <w:tabs>
          <w:tab w:val="clear" w:pos="57"/>
        </w:tabs>
        <w:autoSpaceDE/>
        <w:autoSpaceDN/>
        <w:spacing w:after="160"/>
        <w:contextualSpacing/>
        <w:rPr>
          <w:szCs w:val="26"/>
        </w:rPr>
      </w:pPr>
      <w:r w:rsidRPr="0018560C">
        <w:rPr>
          <w:szCs w:val="26"/>
        </w:rPr>
        <w:t xml:space="preserve">Kết quả là một RDD với </w:t>
      </w:r>
      <w:r w:rsidRPr="000A4A5A">
        <w:rPr>
          <w:rStyle w:val="Strong"/>
          <w:b w:val="0"/>
          <w:bCs w:val="0"/>
          <w:szCs w:val="26"/>
        </w:rPr>
        <w:t>khóa là số cụm</w:t>
      </w:r>
      <w:r w:rsidRPr="000A4A5A">
        <w:rPr>
          <w:szCs w:val="26"/>
        </w:rPr>
        <w:t xml:space="preserve"> và </w:t>
      </w:r>
      <w:r w:rsidRPr="000A4A5A">
        <w:rPr>
          <w:rStyle w:val="Strong"/>
          <w:b w:val="0"/>
          <w:bCs w:val="0"/>
          <w:szCs w:val="26"/>
        </w:rPr>
        <w:t>giá trị là danh sách các vector đặc trưng trong cụm đó</w:t>
      </w:r>
      <w:r w:rsidRPr="000A4A5A">
        <w:rPr>
          <w:szCs w:val="26"/>
        </w:rPr>
        <w:t>:</w:t>
      </w:r>
    </w:p>
    <w:p w14:paraId="203A9ABD" w14:textId="77777777" w:rsidR="002B3269" w:rsidRPr="000A4A5A" w:rsidRDefault="002B3269" w:rsidP="00090587">
      <w:pPr>
        <w:pStyle w:val="ListParagraph"/>
        <w:widowControl/>
        <w:numPr>
          <w:ilvl w:val="0"/>
          <w:numId w:val="28"/>
        </w:numPr>
        <w:tabs>
          <w:tab w:val="clear" w:pos="57"/>
        </w:tabs>
        <w:autoSpaceDE/>
        <w:autoSpaceDN/>
        <w:spacing w:after="160"/>
        <w:contextualSpacing/>
        <w:rPr>
          <w:szCs w:val="26"/>
        </w:rPr>
      </w:pPr>
      <w:r w:rsidRPr="000A4A5A">
        <w:rPr>
          <w:rStyle w:val="HTMLCode"/>
          <w:rFonts w:ascii="Times New Roman" w:eastAsiaTheme="minorHAnsi" w:hAnsi="Times New Roman" w:cs="Times New Roman"/>
          <w:sz w:val="26"/>
          <w:szCs w:val="26"/>
        </w:rPr>
        <w:t>mapValues(...)</w:t>
      </w:r>
      <w:r w:rsidRPr="000A4A5A">
        <w:rPr>
          <w:szCs w:val="26"/>
        </w:rPr>
        <w:t xml:space="preserve">: </w:t>
      </w:r>
      <w:r w:rsidRPr="000A4A5A">
        <w:rPr>
          <w:rStyle w:val="Strong"/>
          <w:b w:val="0"/>
          <w:bCs w:val="0"/>
          <w:szCs w:val="26"/>
        </w:rPr>
        <w:t>Tính tâm cụm mới (centroid)</w:t>
      </w:r>
      <w:r w:rsidRPr="000A4A5A">
        <w:rPr>
          <w:szCs w:val="26"/>
        </w:rPr>
        <w:t>:</w:t>
      </w:r>
    </w:p>
    <w:p w14:paraId="034EFB23" w14:textId="77777777" w:rsidR="002B3269" w:rsidRPr="0018560C" w:rsidRDefault="002B3269" w:rsidP="00090587">
      <w:pPr>
        <w:pStyle w:val="ListParagraph"/>
        <w:widowControl/>
        <w:numPr>
          <w:ilvl w:val="1"/>
          <w:numId w:val="28"/>
        </w:numPr>
        <w:tabs>
          <w:tab w:val="clear" w:pos="57"/>
        </w:tabs>
        <w:autoSpaceDE/>
        <w:autoSpaceDN/>
        <w:spacing w:after="160"/>
        <w:contextualSpacing/>
        <w:rPr>
          <w:szCs w:val="26"/>
        </w:rPr>
      </w:pPr>
      <w:r w:rsidRPr="0018560C">
        <w:rPr>
          <w:rStyle w:val="HTMLCode"/>
          <w:rFonts w:ascii="Times New Roman" w:eastAsiaTheme="minorHAnsi" w:hAnsi="Times New Roman" w:cs="Times New Roman"/>
          <w:sz w:val="26"/>
          <w:szCs w:val="26"/>
        </w:rPr>
        <w:t>features</w:t>
      </w:r>
      <w:r w:rsidRPr="0018560C">
        <w:rPr>
          <w:szCs w:val="26"/>
        </w:rPr>
        <w:t>: Danh sách các vector đặc trưng trong mỗi cụm.</w:t>
      </w:r>
    </w:p>
    <w:p w14:paraId="08052338" w14:textId="77777777" w:rsidR="002B3269" w:rsidRPr="0018560C" w:rsidRDefault="002B3269" w:rsidP="00090587">
      <w:pPr>
        <w:pStyle w:val="ListParagraph"/>
        <w:widowControl/>
        <w:numPr>
          <w:ilvl w:val="1"/>
          <w:numId w:val="28"/>
        </w:numPr>
        <w:tabs>
          <w:tab w:val="clear" w:pos="57"/>
        </w:tabs>
        <w:autoSpaceDE/>
        <w:autoSpaceDN/>
        <w:spacing w:after="160"/>
        <w:contextualSpacing/>
        <w:rPr>
          <w:szCs w:val="26"/>
        </w:rPr>
      </w:pPr>
      <w:r w:rsidRPr="0018560C">
        <w:rPr>
          <w:rStyle w:val="HTMLCode"/>
          <w:rFonts w:ascii="Times New Roman" w:eastAsiaTheme="minorHAnsi" w:hAnsi="Times New Roman" w:cs="Times New Roman"/>
          <w:sz w:val="26"/>
          <w:szCs w:val="26"/>
        </w:rPr>
        <w:t>zip(*features)</w:t>
      </w:r>
      <w:r w:rsidRPr="0018560C">
        <w:rPr>
          <w:szCs w:val="26"/>
        </w:rPr>
        <w:t>: Ghép các giá trị của từng chiều đặc trưng lại.</w:t>
      </w:r>
    </w:p>
    <w:p w14:paraId="38D8C08A" w14:textId="4824C2FC" w:rsidR="0020488E" w:rsidRPr="0018560C" w:rsidRDefault="002B3269" w:rsidP="00090587">
      <w:pPr>
        <w:pStyle w:val="ListParagraph"/>
        <w:widowControl/>
        <w:numPr>
          <w:ilvl w:val="0"/>
          <w:numId w:val="28"/>
        </w:numPr>
        <w:autoSpaceDE/>
        <w:autoSpaceDN/>
        <w:spacing w:after="160"/>
        <w:contextualSpacing/>
        <w:rPr>
          <w:szCs w:val="26"/>
          <w:lang w:val="en-US"/>
        </w:rPr>
      </w:pPr>
      <w:r w:rsidRPr="0018560C">
        <w:rPr>
          <w:rStyle w:val="HTMLCode"/>
          <w:rFonts w:ascii="Times New Roman" w:eastAsiaTheme="minorHAnsi" w:hAnsi="Times New Roman" w:cs="Times New Roman"/>
          <w:sz w:val="26"/>
          <w:szCs w:val="26"/>
        </w:rPr>
        <w:t>sum(dimension) / len(features)</w:t>
      </w:r>
      <w:r w:rsidRPr="0018560C">
        <w:rPr>
          <w:szCs w:val="26"/>
        </w:rPr>
        <w:t>: Tính giá trị trung bình của từng chiều</w:t>
      </w:r>
    </w:p>
    <w:p w14:paraId="0E7BCD8C" w14:textId="77777777" w:rsidR="00655474" w:rsidRPr="0018560C" w:rsidRDefault="00655474" w:rsidP="00655474">
      <w:pPr>
        <w:pStyle w:val="ListParagraph"/>
        <w:numPr>
          <w:ilvl w:val="0"/>
          <w:numId w:val="0"/>
        </w:numPr>
        <w:ind w:left="720"/>
        <w:rPr>
          <w:szCs w:val="26"/>
          <w:lang w:val="en-US"/>
        </w:rPr>
      </w:pPr>
    </w:p>
    <w:p w14:paraId="5FF6EC0B" w14:textId="77777777" w:rsidR="002F1415" w:rsidRPr="0018560C" w:rsidRDefault="002F1415" w:rsidP="002F1415">
      <w:pPr>
        <w:pStyle w:val="Code"/>
        <w:ind w:left="360"/>
        <w:rPr>
          <w:color w:val="000000"/>
          <w:sz w:val="26"/>
          <w:szCs w:val="26"/>
        </w:rPr>
      </w:pPr>
      <w:r w:rsidRPr="0018560C">
        <w:rPr>
          <w:color w:val="008000"/>
          <w:sz w:val="26"/>
          <w:szCs w:val="26"/>
        </w:rPr>
        <w:t># Convert cluster averages to list</w:t>
      </w:r>
    </w:p>
    <w:p w14:paraId="1ECA3BD6" w14:textId="77777777" w:rsidR="002F1415" w:rsidRPr="0018560C" w:rsidRDefault="002F1415" w:rsidP="002F1415">
      <w:pPr>
        <w:pStyle w:val="Code"/>
        <w:ind w:left="360"/>
        <w:rPr>
          <w:color w:val="000000"/>
          <w:sz w:val="26"/>
          <w:szCs w:val="26"/>
        </w:rPr>
      </w:pPr>
      <w:r w:rsidRPr="0018560C">
        <w:rPr>
          <w:color w:val="000000"/>
          <w:sz w:val="26"/>
          <w:szCs w:val="26"/>
        </w:rPr>
        <w:t xml:space="preserve">                new_centroids = </w:t>
      </w:r>
      <w:r w:rsidRPr="0018560C">
        <w:rPr>
          <w:color w:val="001080"/>
          <w:sz w:val="26"/>
          <w:szCs w:val="26"/>
        </w:rPr>
        <w:t>self</w:t>
      </w:r>
      <w:r w:rsidRPr="0018560C">
        <w:rPr>
          <w:color w:val="000000"/>
          <w:sz w:val="26"/>
          <w:szCs w:val="26"/>
        </w:rPr>
        <w:t>.centroids[:]</w:t>
      </w:r>
    </w:p>
    <w:p w14:paraId="4F66526A" w14:textId="77777777" w:rsidR="002F1415" w:rsidRPr="0018560C" w:rsidRDefault="002F1415" w:rsidP="002F1415">
      <w:pPr>
        <w:pStyle w:val="Code"/>
        <w:ind w:left="360"/>
        <w:rPr>
          <w:color w:val="000000"/>
          <w:sz w:val="26"/>
          <w:szCs w:val="26"/>
        </w:rPr>
      </w:pPr>
      <w:r w:rsidRPr="0018560C">
        <w:rPr>
          <w:color w:val="000000"/>
          <w:sz w:val="26"/>
          <w:szCs w:val="26"/>
        </w:rPr>
        <w:t xml:space="preserve">                </w:t>
      </w:r>
      <w:r w:rsidRPr="0018560C">
        <w:rPr>
          <w:sz w:val="26"/>
          <w:szCs w:val="26"/>
        </w:rPr>
        <w:t>for</w:t>
      </w:r>
      <w:r w:rsidRPr="0018560C">
        <w:rPr>
          <w:color w:val="000000"/>
          <w:sz w:val="26"/>
          <w:szCs w:val="26"/>
        </w:rPr>
        <w:t xml:space="preserve"> cluster, avg_features </w:t>
      </w:r>
      <w:r w:rsidRPr="0018560C">
        <w:rPr>
          <w:sz w:val="26"/>
          <w:szCs w:val="26"/>
        </w:rPr>
        <w:t>in</w:t>
      </w:r>
      <w:r w:rsidRPr="0018560C">
        <w:rPr>
          <w:color w:val="000000"/>
          <w:sz w:val="26"/>
          <w:szCs w:val="26"/>
        </w:rPr>
        <w:t xml:space="preserve"> cluster_averages.collect():</w:t>
      </w:r>
    </w:p>
    <w:p w14:paraId="484196C8" w14:textId="784ECFD8" w:rsidR="002F1415" w:rsidRPr="0018560C" w:rsidRDefault="002F1415" w:rsidP="002F1415">
      <w:pPr>
        <w:pStyle w:val="Code"/>
        <w:ind w:left="360"/>
        <w:rPr>
          <w:color w:val="000000"/>
          <w:sz w:val="26"/>
          <w:szCs w:val="26"/>
          <w:lang w:val="en-US"/>
        </w:rPr>
      </w:pPr>
      <w:r w:rsidRPr="0018560C">
        <w:rPr>
          <w:color w:val="000000"/>
          <w:sz w:val="26"/>
          <w:szCs w:val="26"/>
        </w:rPr>
        <w:t>                    new_centroids[cluster] = avg_features</w:t>
      </w:r>
    </w:p>
    <w:p w14:paraId="48D10D44" w14:textId="77777777" w:rsidR="002F1415" w:rsidRPr="0018560C" w:rsidRDefault="002F1415" w:rsidP="002F1415">
      <w:pPr>
        <w:pStyle w:val="Code"/>
        <w:ind w:left="360"/>
        <w:rPr>
          <w:color w:val="000000"/>
          <w:sz w:val="26"/>
          <w:szCs w:val="26"/>
          <w:lang w:val="en-US"/>
        </w:rPr>
      </w:pPr>
    </w:p>
    <w:p w14:paraId="6EBDE25A" w14:textId="77777777" w:rsidR="00E10EC7" w:rsidRPr="0018560C" w:rsidRDefault="00E10EC7" w:rsidP="00090587">
      <w:pPr>
        <w:pStyle w:val="ListParagraph"/>
        <w:widowControl/>
        <w:numPr>
          <w:ilvl w:val="0"/>
          <w:numId w:val="28"/>
        </w:numPr>
        <w:tabs>
          <w:tab w:val="clear" w:pos="57"/>
        </w:tabs>
        <w:autoSpaceDE/>
        <w:autoSpaceDN/>
        <w:spacing w:after="160"/>
        <w:contextualSpacing/>
        <w:rPr>
          <w:szCs w:val="26"/>
        </w:rPr>
      </w:pPr>
      <w:r w:rsidRPr="0018560C">
        <w:rPr>
          <w:rStyle w:val="HTMLCode"/>
          <w:rFonts w:ascii="Times New Roman" w:eastAsiaTheme="minorHAnsi" w:hAnsi="Times New Roman" w:cs="Times New Roman"/>
          <w:sz w:val="26"/>
          <w:szCs w:val="26"/>
        </w:rPr>
        <w:t>new_centroids</w:t>
      </w:r>
      <w:r w:rsidRPr="0018560C">
        <w:rPr>
          <w:szCs w:val="26"/>
        </w:rPr>
        <w:t>: Sao chép danh sách các tâm cụm hiện tại, để tránh thay đổi trực tiếp dữ liệu gốc.</w:t>
      </w:r>
    </w:p>
    <w:p w14:paraId="79E6A32D" w14:textId="77777777" w:rsidR="005F06FA" w:rsidRPr="0018560C" w:rsidRDefault="00E10EC7" w:rsidP="00090587">
      <w:pPr>
        <w:pStyle w:val="ListParagraph"/>
        <w:widowControl/>
        <w:numPr>
          <w:ilvl w:val="0"/>
          <w:numId w:val="28"/>
        </w:numPr>
        <w:tabs>
          <w:tab w:val="clear" w:pos="57"/>
        </w:tabs>
        <w:autoSpaceDE/>
        <w:autoSpaceDN/>
        <w:spacing w:after="160"/>
        <w:contextualSpacing/>
        <w:rPr>
          <w:szCs w:val="26"/>
        </w:rPr>
      </w:pPr>
      <w:r w:rsidRPr="0018560C">
        <w:rPr>
          <w:szCs w:val="26"/>
        </w:rPr>
        <w:t xml:space="preserve">for cluster, avg_features in cluster_averages.collect(): Duyệt qua từng cụm Với mỗi cặp </w:t>
      </w:r>
      <w:r w:rsidRPr="0018560C">
        <w:rPr>
          <w:rStyle w:val="HTMLCode"/>
          <w:rFonts w:ascii="Times New Roman" w:eastAsiaTheme="minorHAnsi" w:hAnsi="Times New Roman" w:cs="Times New Roman"/>
          <w:sz w:val="26"/>
          <w:szCs w:val="26"/>
        </w:rPr>
        <w:t>(cluster, avg_features)</w:t>
      </w:r>
      <w:r w:rsidRPr="0018560C">
        <w:rPr>
          <w:szCs w:val="26"/>
        </w:rPr>
        <w:t xml:space="preserve"> trong danh sách thu thập được. Ở đây </w:t>
      </w:r>
      <w:r w:rsidRPr="0018560C">
        <w:rPr>
          <w:szCs w:val="26"/>
        </w:rPr>
        <w:lastRenderedPageBreak/>
        <w:t>collect() chỉ thu thập kết quả tính toán trung bình cụm (không phải dữ liệu gốc), đồng thời số lượng cụm (</w:t>
      </w:r>
      <w:r w:rsidRPr="0018560C">
        <w:rPr>
          <w:rStyle w:val="HTMLCode"/>
          <w:rFonts w:ascii="Times New Roman" w:eastAsiaTheme="minorHAnsi" w:hAnsi="Times New Roman" w:cs="Times New Roman"/>
          <w:sz w:val="26"/>
          <w:szCs w:val="26"/>
        </w:rPr>
        <w:t>k</w:t>
      </w:r>
      <w:r w:rsidRPr="0018560C">
        <w:rPr>
          <w:szCs w:val="26"/>
        </w:rPr>
        <w:t>) thường nhỏ, nên dữ liệu thu thập đủ nhỏ để xử lý.</w:t>
      </w:r>
    </w:p>
    <w:p w14:paraId="6332E613" w14:textId="3E310702" w:rsidR="00A222C6" w:rsidRPr="0018560C" w:rsidRDefault="00E10EC7" w:rsidP="00090587">
      <w:pPr>
        <w:pStyle w:val="ListParagraph"/>
        <w:widowControl/>
        <w:numPr>
          <w:ilvl w:val="0"/>
          <w:numId w:val="28"/>
        </w:numPr>
        <w:tabs>
          <w:tab w:val="clear" w:pos="57"/>
        </w:tabs>
        <w:autoSpaceDE/>
        <w:autoSpaceDN/>
        <w:spacing w:after="160"/>
        <w:contextualSpacing/>
        <w:rPr>
          <w:szCs w:val="26"/>
        </w:rPr>
      </w:pPr>
      <w:r w:rsidRPr="0018560C">
        <w:rPr>
          <w:rStyle w:val="HTMLCode"/>
          <w:rFonts w:ascii="Times New Roman" w:eastAsiaTheme="minorHAnsi" w:hAnsi="Times New Roman" w:cs="Times New Roman"/>
          <w:sz w:val="26"/>
          <w:szCs w:val="26"/>
        </w:rPr>
        <w:t>new_centroids[cluster] = avg_features</w:t>
      </w:r>
      <w:r w:rsidRPr="0018560C">
        <w:rPr>
          <w:szCs w:val="26"/>
        </w:rPr>
        <w:t>: Cập nhật tâm cụm với giá trị trung bình vừa tính.</w:t>
      </w:r>
    </w:p>
    <w:p w14:paraId="16C58003" w14:textId="77777777" w:rsidR="008F2A79" w:rsidRPr="0018560C" w:rsidRDefault="008F2A79" w:rsidP="008F2A79">
      <w:pPr>
        <w:widowControl/>
        <w:autoSpaceDE/>
        <w:autoSpaceDN/>
        <w:spacing w:after="160"/>
        <w:contextualSpacing/>
        <w:rPr>
          <w:szCs w:val="26"/>
          <w:lang w:val="en-US"/>
        </w:rPr>
      </w:pPr>
    </w:p>
    <w:p w14:paraId="047D6BAF" w14:textId="77777777" w:rsidR="00DC4176" w:rsidRPr="0018560C" w:rsidRDefault="00DC4176" w:rsidP="00DC4176">
      <w:pPr>
        <w:pStyle w:val="Code"/>
        <w:ind w:left="720"/>
        <w:rPr>
          <w:color w:val="000000"/>
          <w:sz w:val="26"/>
          <w:szCs w:val="26"/>
        </w:rPr>
      </w:pPr>
      <w:r w:rsidRPr="0018560C">
        <w:rPr>
          <w:color w:val="008000"/>
          <w:sz w:val="26"/>
          <w:szCs w:val="26"/>
        </w:rPr>
        <w:t># Check if centroids have stabilized</w:t>
      </w:r>
    </w:p>
    <w:p w14:paraId="5A98BA37" w14:textId="77777777" w:rsidR="00DC4176" w:rsidRPr="0018560C" w:rsidRDefault="00DC4176" w:rsidP="00DC4176">
      <w:pPr>
        <w:pStyle w:val="Code"/>
        <w:ind w:left="720"/>
        <w:rPr>
          <w:color w:val="000000"/>
          <w:sz w:val="26"/>
          <w:szCs w:val="26"/>
        </w:rPr>
      </w:pPr>
      <w:r w:rsidRPr="0018560C">
        <w:rPr>
          <w:color w:val="000000"/>
          <w:sz w:val="26"/>
          <w:szCs w:val="26"/>
        </w:rPr>
        <w:t xml:space="preserve">                max_centroid_shift = </w:t>
      </w:r>
      <w:r w:rsidRPr="0018560C">
        <w:rPr>
          <w:color w:val="795E26"/>
          <w:sz w:val="26"/>
          <w:szCs w:val="26"/>
        </w:rPr>
        <w:t>max</w:t>
      </w:r>
      <w:r w:rsidRPr="0018560C">
        <w:rPr>
          <w:color w:val="000000"/>
          <w:sz w:val="26"/>
          <w:szCs w:val="26"/>
        </w:rPr>
        <w:t>(</w:t>
      </w:r>
    </w:p>
    <w:p w14:paraId="302CBF2D" w14:textId="77777777" w:rsidR="00DC4176" w:rsidRPr="0018560C" w:rsidRDefault="00DC4176" w:rsidP="00DC4176">
      <w:pPr>
        <w:pStyle w:val="Code"/>
        <w:ind w:left="720"/>
        <w:rPr>
          <w:color w:val="000000"/>
          <w:sz w:val="26"/>
          <w:szCs w:val="26"/>
        </w:rPr>
      </w:pPr>
      <w:r w:rsidRPr="0018560C">
        <w:rPr>
          <w:color w:val="000000"/>
          <w:sz w:val="26"/>
          <w:szCs w:val="26"/>
        </w:rPr>
        <w:t>                    calculate_distance(</w:t>
      </w:r>
      <w:r w:rsidRPr="0018560C">
        <w:rPr>
          <w:color w:val="001080"/>
          <w:sz w:val="26"/>
          <w:szCs w:val="26"/>
        </w:rPr>
        <w:t>self</w:t>
      </w:r>
      <w:r w:rsidRPr="0018560C">
        <w:rPr>
          <w:color w:val="000000"/>
          <w:sz w:val="26"/>
          <w:szCs w:val="26"/>
        </w:rPr>
        <w:t xml:space="preserve">.centroids[i], new_centroids[i]) </w:t>
      </w:r>
      <w:r w:rsidRPr="0018560C">
        <w:rPr>
          <w:sz w:val="26"/>
          <w:szCs w:val="26"/>
        </w:rPr>
        <w:t>for</w:t>
      </w:r>
      <w:r w:rsidRPr="0018560C">
        <w:rPr>
          <w:color w:val="000000"/>
          <w:sz w:val="26"/>
          <w:szCs w:val="26"/>
        </w:rPr>
        <w:t xml:space="preserve"> i </w:t>
      </w:r>
      <w:r w:rsidRPr="0018560C">
        <w:rPr>
          <w:sz w:val="26"/>
          <w:szCs w:val="26"/>
        </w:rPr>
        <w:t>in</w:t>
      </w:r>
      <w:r w:rsidRPr="0018560C">
        <w:rPr>
          <w:color w:val="000000"/>
          <w:sz w:val="26"/>
          <w:szCs w:val="26"/>
        </w:rPr>
        <w:t xml:space="preserve"> </w:t>
      </w:r>
      <w:r w:rsidRPr="0018560C">
        <w:rPr>
          <w:color w:val="795E26"/>
          <w:sz w:val="26"/>
          <w:szCs w:val="26"/>
        </w:rPr>
        <w:t>range</w:t>
      </w:r>
      <w:r w:rsidRPr="0018560C">
        <w:rPr>
          <w:color w:val="000000"/>
          <w:sz w:val="26"/>
          <w:szCs w:val="26"/>
        </w:rPr>
        <w:t>(</w:t>
      </w:r>
      <w:r w:rsidRPr="0018560C">
        <w:rPr>
          <w:color w:val="001080"/>
          <w:sz w:val="26"/>
          <w:szCs w:val="26"/>
        </w:rPr>
        <w:t>self</w:t>
      </w:r>
      <w:r w:rsidRPr="0018560C">
        <w:rPr>
          <w:color w:val="000000"/>
          <w:sz w:val="26"/>
          <w:szCs w:val="26"/>
        </w:rPr>
        <w:t>.k)</w:t>
      </w:r>
    </w:p>
    <w:p w14:paraId="3FAEEA1A" w14:textId="77777777" w:rsidR="00DC4176" w:rsidRPr="0018560C" w:rsidRDefault="00DC4176" w:rsidP="00DC4176">
      <w:pPr>
        <w:pStyle w:val="Code"/>
        <w:ind w:left="720"/>
        <w:rPr>
          <w:color w:val="000000"/>
          <w:sz w:val="26"/>
          <w:szCs w:val="26"/>
        </w:rPr>
      </w:pPr>
      <w:r w:rsidRPr="0018560C">
        <w:rPr>
          <w:color w:val="000000"/>
          <w:sz w:val="26"/>
          <w:szCs w:val="26"/>
        </w:rPr>
        <w:t>                )</w:t>
      </w:r>
    </w:p>
    <w:p w14:paraId="3457CF99" w14:textId="77777777" w:rsidR="00DC4176" w:rsidRPr="0018560C" w:rsidRDefault="00DC4176" w:rsidP="00DC4176">
      <w:pPr>
        <w:pStyle w:val="Code"/>
        <w:ind w:left="720"/>
        <w:rPr>
          <w:color w:val="000000"/>
          <w:sz w:val="26"/>
          <w:szCs w:val="26"/>
        </w:rPr>
      </w:pPr>
    </w:p>
    <w:p w14:paraId="27C3E67E" w14:textId="77777777" w:rsidR="00DC4176" w:rsidRPr="0018560C" w:rsidRDefault="00DC4176" w:rsidP="00DC4176">
      <w:pPr>
        <w:pStyle w:val="Code"/>
        <w:ind w:left="720"/>
        <w:rPr>
          <w:color w:val="000000"/>
          <w:sz w:val="26"/>
          <w:szCs w:val="26"/>
        </w:rPr>
      </w:pPr>
      <w:r w:rsidRPr="0018560C">
        <w:rPr>
          <w:color w:val="000000"/>
          <w:sz w:val="26"/>
          <w:szCs w:val="26"/>
        </w:rPr>
        <w:t xml:space="preserve">                </w:t>
      </w:r>
      <w:r w:rsidRPr="0018560C">
        <w:rPr>
          <w:color w:val="008000"/>
          <w:sz w:val="26"/>
          <w:szCs w:val="26"/>
        </w:rPr>
        <w:t># Stop if centroids have minimal movement</w:t>
      </w:r>
    </w:p>
    <w:p w14:paraId="216E354F" w14:textId="77777777" w:rsidR="00DC4176" w:rsidRPr="0018560C" w:rsidRDefault="00DC4176" w:rsidP="00DC4176">
      <w:pPr>
        <w:pStyle w:val="Code"/>
        <w:ind w:left="720"/>
        <w:rPr>
          <w:color w:val="000000"/>
          <w:sz w:val="26"/>
          <w:szCs w:val="26"/>
        </w:rPr>
      </w:pPr>
      <w:r w:rsidRPr="0018560C">
        <w:rPr>
          <w:color w:val="000000"/>
          <w:sz w:val="26"/>
          <w:szCs w:val="26"/>
        </w:rPr>
        <w:t xml:space="preserve">                </w:t>
      </w:r>
      <w:r w:rsidRPr="0018560C">
        <w:rPr>
          <w:sz w:val="26"/>
          <w:szCs w:val="26"/>
        </w:rPr>
        <w:t>if</w:t>
      </w:r>
      <w:r w:rsidRPr="0018560C">
        <w:rPr>
          <w:color w:val="000000"/>
          <w:sz w:val="26"/>
          <w:szCs w:val="26"/>
        </w:rPr>
        <w:t xml:space="preserve"> max_centroid_shift &lt; </w:t>
      </w:r>
      <w:r w:rsidRPr="0018560C">
        <w:rPr>
          <w:color w:val="116644"/>
          <w:sz w:val="26"/>
          <w:szCs w:val="26"/>
        </w:rPr>
        <w:t>0.0001</w:t>
      </w:r>
      <w:r w:rsidRPr="0018560C">
        <w:rPr>
          <w:color w:val="000000"/>
          <w:sz w:val="26"/>
          <w:szCs w:val="26"/>
        </w:rPr>
        <w:t>:</w:t>
      </w:r>
    </w:p>
    <w:p w14:paraId="1BFFE0C2" w14:textId="77777777" w:rsidR="00DC4176" w:rsidRPr="0018560C" w:rsidRDefault="00DC4176" w:rsidP="00DC4176">
      <w:pPr>
        <w:pStyle w:val="Code"/>
        <w:ind w:left="720"/>
        <w:rPr>
          <w:color w:val="000000"/>
          <w:sz w:val="26"/>
          <w:szCs w:val="26"/>
        </w:rPr>
      </w:pPr>
      <w:r w:rsidRPr="0018560C">
        <w:rPr>
          <w:color w:val="000000"/>
          <w:sz w:val="26"/>
          <w:szCs w:val="26"/>
        </w:rPr>
        <w:t xml:space="preserve">                    </w:t>
      </w:r>
      <w:r w:rsidRPr="0018560C">
        <w:rPr>
          <w:sz w:val="26"/>
          <w:szCs w:val="26"/>
        </w:rPr>
        <w:t>break</w:t>
      </w:r>
    </w:p>
    <w:p w14:paraId="425E29C6" w14:textId="77777777" w:rsidR="00DC4176" w:rsidRPr="0018560C" w:rsidRDefault="00DC4176" w:rsidP="00DC4176">
      <w:pPr>
        <w:pStyle w:val="Code"/>
        <w:ind w:left="720"/>
        <w:rPr>
          <w:color w:val="000000"/>
          <w:sz w:val="26"/>
          <w:szCs w:val="26"/>
        </w:rPr>
      </w:pPr>
    </w:p>
    <w:p w14:paraId="31756CB8" w14:textId="77777777" w:rsidR="00DC4176" w:rsidRPr="0018560C" w:rsidRDefault="00DC4176" w:rsidP="00DC4176">
      <w:pPr>
        <w:pStyle w:val="Code"/>
        <w:ind w:left="720"/>
        <w:rPr>
          <w:color w:val="000000"/>
          <w:sz w:val="26"/>
          <w:szCs w:val="26"/>
        </w:rPr>
      </w:pPr>
      <w:r w:rsidRPr="0018560C">
        <w:rPr>
          <w:color w:val="000000"/>
          <w:sz w:val="26"/>
          <w:szCs w:val="26"/>
        </w:rPr>
        <w:t xml:space="preserve">                </w:t>
      </w:r>
      <w:r w:rsidRPr="0018560C">
        <w:rPr>
          <w:color w:val="008000"/>
          <w:sz w:val="26"/>
          <w:szCs w:val="26"/>
        </w:rPr>
        <w:t># Update centroids</w:t>
      </w:r>
    </w:p>
    <w:p w14:paraId="00D895E1" w14:textId="77777777" w:rsidR="00DC4176" w:rsidRPr="0018560C" w:rsidRDefault="00DC4176" w:rsidP="00DC4176">
      <w:pPr>
        <w:pStyle w:val="Code"/>
        <w:ind w:left="720"/>
        <w:rPr>
          <w:color w:val="000000"/>
          <w:sz w:val="26"/>
          <w:szCs w:val="26"/>
          <w:lang w:val="en-US"/>
        </w:rPr>
      </w:pPr>
      <w:r w:rsidRPr="0018560C">
        <w:rPr>
          <w:color w:val="000000"/>
          <w:sz w:val="26"/>
          <w:szCs w:val="26"/>
        </w:rPr>
        <w:t xml:space="preserve">                </w:t>
      </w:r>
      <w:r w:rsidRPr="0018560C">
        <w:rPr>
          <w:color w:val="001080"/>
          <w:sz w:val="26"/>
          <w:szCs w:val="26"/>
        </w:rPr>
        <w:t>self</w:t>
      </w:r>
      <w:r w:rsidRPr="0018560C">
        <w:rPr>
          <w:color w:val="000000"/>
          <w:sz w:val="26"/>
          <w:szCs w:val="26"/>
        </w:rPr>
        <w:t>.centroids = new_centroids</w:t>
      </w:r>
    </w:p>
    <w:p w14:paraId="381970C7" w14:textId="77777777" w:rsidR="00DC4176" w:rsidRPr="0018560C" w:rsidRDefault="00DC4176" w:rsidP="00DC4176">
      <w:pPr>
        <w:pStyle w:val="Code"/>
        <w:ind w:left="720"/>
        <w:rPr>
          <w:color w:val="000000"/>
          <w:sz w:val="26"/>
          <w:szCs w:val="26"/>
          <w:lang w:val="en-US"/>
        </w:rPr>
      </w:pPr>
    </w:p>
    <w:p w14:paraId="4EE34AF2" w14:textId="77777777" w:rsidR="00D83159" w:rsidRPr="0018560C" w:rsidRDefault="00D83159" w:rsidP="00090587">
      <w:pPr>
        <w:pStyle w:val="ListParagraph"/>
        <w:widowControl/>
        <w:numPr>
          <w:ilvl w:val="0"/>
          <w:numId w:val="28"/>
        </w:numPr>
        <w:tabs>
          <w:tab w:val="clear" w:pos="57"/>
        </w:tabs>
        <w:autoSpaceDE/>
        <w:autoSpaceDN/>
        <w:spacing w:after="160"/>
        <w:contextualSpacing/>
        <w:rPr>
          <w:szCs w:val="26"/>
        </w:rPr>
      </w:pPr>
      <w:r w:rsidRPr="0018560C">
        <w:rPr>
          <w:rStyle w:val="HTMLCode"/>
          <w:rFonts w:ascii="Times New Roman" w:eastAsiaTheme="minorHAnsi" w:hAnsi="Times New Roman" w:cs="Times New Roman"/>
          <w:sz w:val="26"/>
          <w:szCs w:val="26"/>
        </w:rPr>
        <w:t>calculate_distance(...)</w:t>
      </w:r>
      <w:r w:rsidRPr="0018560C">
        <w:rPr>
          <w:szCs w:val="26"/>
        </w:rPr>
        <w:t>: Tính khoảng cách Euclid giữa các tâm cụm cũ và mới.</w:t>
      </w:r>
    </w:p>
    <w:p w14:paraId="00BF0706" w14:textId="77777777" w:rsidR="00D83159" w:rsidRPr="0018560C" w:rsidRDefault="00D83159" w:rsidP="00090587">
      <w:pPr>
        <w:pStyle w:val="ListParagraph"/>
        <w:widowControl/>
        <w:numPr>
          <w:ilvl w:val="0"/>
          <w:numId w:val="28"/>
        </w:numPr>
        <w:tabs>
          <w:tab w:val="clear" w:pos="57"/>
        </w:tabs>
        <w:autoSpaceDE/>
        <w:autoSpaceDN/>
        <w:spacing w:after="160"/>
        <w:contextualSpacing/>
        <w:rPr>
          <w:szCs w:val="26"/>
        </w:rPr>
      </w:pPr>
      <w:r w:rsidRPr="0018560C">
        <w:rPr>
          <w:rStyle w:val="HTMLCode"/>
          <w:rFonts w:ascii="Times New Roman" w:eastAsiaTheme="minorHAnsi" w:hAnsi="Times New Roman" w:cs="Times New Roman"/>
          <w:sz w:val="26"/>
          <w:szCs w:val="26"/>
        </w:rPr>
        <w:t>max_centroid_shift</w:t>
      </w:r>
      <w:r w:rsidRPr="0018560C">
        <w:rPr>
          <w:szCs w:val="26"/>
        </w:rPr>
        <w:t>: Giá trị thay đổi lớn nhất giữa các tâm cụm.</w:t>
      </w:r>
    </w:p>
    <w:p w14:paraId="34D83B04" w14:textId="29EBAA51" w:rsidR="008F2A79" w:rsidRPr="0018560C" w:rsidRDefault="00D83159" w:rsidP="00090587">
      <w:pPr>
        <w:pStyle w:val="ListParagraph"/>
        <w:widowControl/>
        <w:numPr>
          <w:ilvl w:val="0"/>
          <w:numId w:val="28"/>
        </w:numPr>
        <w:tabs>
          <w:tab w:val="clear" w:pos="57"/>
        </w:tabs>
        <w:autoSpaceDE/>
        <w:autoSpaceDN/>
        <w:spacing w:after="160"/>
        <w:contextualSpacing/>
        <w:rPr>
          <w:szCs w:val="26"/>
        </w:rPr>
      </w:pPr>
      <w:r w:rsidRPr="000A4A5A">
        <w:rPr>
          <w:rStyle w:val="Strong"/>
          <w:b w:val="0"/>
          <w:bCs w:val="0"/>
          <w:szCs w:val="26"/>
        </w:rPr>
        <w:t>Dừng vòng lặp</w:t>
      </w:r>
      <w:r w:rsidRPr="0018560C">
        <w:rPr>
          <w:szCs w:val="26"/>
        </w:rPr>
        <w:t>: Nếu thay đổi nhỏ hơn 0.0001, coi như hội tụ.</w:t>
      </w:r>
      <w:r w:rsidR="00471DAC" w:rsidRPr="0018560C">
        <w:rPr>
          <w:szCs w:val="26"/>
          <w:lang w:val="en-US"/>
        </w:rPr>
        <w:t xml:space="preserve"> </w:t>
      </w:r>
      <w:r w:rsidRPr="0018560C">
        <w:rPr>
          <w:szCs w:val="26"/>
        </w:rPr>
        <w:t xml:space="preserve">Nếu không: cập nhật </w:t>
      </w:r>
      <w:r w:rsidRPr="0018560C">
        <w:rPr>
          <w:rStyle w:val="HTMLCode"/>
          <w:rFonts w:ascii="Times New Roman" w:eastAsiaTheme="minorHAnsi" w:hAnsi="Times New Roman" w:cs="Times New Roman"/>
          <w:sz w:val="26"/>
          <w:szCs w:val="26"/>
        </w:rPr>
        <w:t>self.centroids</w:t>
      </w:r>
      <w:r w:rsidRPr="0018560C">
        <w:rPr>
          <w:szCs w:val="26"/>
        </w:rPr>
        <w:t xml:space="preserve"> với các tâm cụm mới.</w:t>
      </w:r>
    </w:p>
    <w:p w14:paraId="62AE431E" w14:textId="77777777" w:rsidR="00471DAC" w:rsidRPr="0018560C" w:rsidRDefault="00471DAC" w:rsidP="00471DAC">
      <w:pPr>
        <w:widowControl/>
        <w:autoSpaceDE/>
        <w:autoSpaceDN/>
        <w:spacing w:after="160"/>
        <w:contextualSpacing/>
        <w:rPr>
          <w:szCs w:val="26"/>
          <w:lang w:val="en-US"/>
        </w:rPr>
      </w:pPr>
    </w:p>
    <w:p w14:paraId="3315442B" w14:textId="77777777" w:rsidR="00654DB4" w:rsidRPr="0018560C" w:rsidRDefault="00654DB4" w:rsidP="00654DB4">
      <w:pPr>
        <w:pStyle w:val="Code"/>
        <w:ind w:left="720"/>
        <w:rPr>
          <w:color w:val="000000"/>
          <w:sz w:val="26"/>
          <w:szCs w:val="26"/>
        </w:rPr>
      </w:pPr>
      <w:r w:rsidRPr="0018560C">
        <w:rPr>
          <w:sz w:val="26"/>
          <w:szCs w:val="26"/>
        </w:rPr>
        <w:t>def</w:t>
      </w:r>
      <w:r w:rsidRPr="0018560C">
        <w:rPr>
          <w:color w:val="000000"/>
          <w:sz w:val="26"/>
          <w:szCs w:val="26"/>
        </w:rPr>
        <w:t xml:space="preserve"> </w:t>
      </w:r>
      <w:r w:rsidRPr="0018560C">
        <w:rPr>
          <w:color w:val="795E26"/>
          <w:sz w:val="26"/>
          <w:szCs w:val="26"/>
        </w:rPr>
        <w:t>transform</w:t>
      </w:r>
      <w:r w:rsidRPr="0018560C">
        <w:rPr>
          <w:color w:val="000000"/>
          <w:sz w:val="26"/>
          <w:szCs w:val="26"/>
        </w:rPr>
        <w:t>(</w:t>
      </w:r>
      <w:r w:rsidRPr="0018560C">
        <w:rPr>
          <w:sz w:val="26"/>
          <w:szCs w:val="26"/>
        </w:rPr>
        <w:t>self</w:t>
      </w:r>
      <w:r w:rsidRPr="0018560C">
        <w:rPr>
          <w:color w:val="000000"/>
          <w:sz w:val="26"/>
          <w:szCs w:val="26"/>
        </w:rPr>
        <w:t xml:space="preserve">, </w:t>
      </w:r>
      <w:r w:rsidRPr="0018560C">
        <w:rPr>
          <w:sz w:val="26"/>
          <w:szCs w:val="26"/>
        </w:rPr>
        <w:t>dataframe</w:t>
      </w:r>
      <w:r w:rsidRPr="0018560C">
        <w:rPr>
          <w:color w:val="000000"/>
          <w:sz w:val="26"/>
          <w:szCs w:val="26"/>
        </w:rPr>
        <w:t xml:space="preserve">, </w:t>
      </w:r>
      <w:r w:rsidRPr="0018560C">
        <w:rPr>
          <w:sz w:val="26"/>
          <w:szCs w:val="26"/>
        </w:rPr>
        <w:t>feature_columns</w:t>
      </w:r>
      <w:r w:rsidRPr="0018560C">
        <w:rPr>
          <w:color w:val="000000"/>
          <w:sz w:val="26"/>
          <w:szCs w:val="26"/>
        </w:rPr>
        <w:t>):</w:t>
      </w:r>
    </w:p>
    <w:p w14:paraId="51E4F665" w14:textId="77777777" w:rsidR="00654DB4" w:rsidRPr="0018560C" w:rsidRDefault="00654DB4" w:rsidP="00654DB4">
      <w:pPr>
        <w:pStyle w:val="Code"/>
        <w:ind w:left="720"/>
        <w:rPr>
          <w:color w:val="000000"/>
          <w:sz w:val="26"/>
          <w:szCs w:val="26"/>
        </w:rPr>
      </w:pPr>
      <w:r w:rsidRPr="0018560C">
        <w:rPr>
          <w:color w:val="000000"/>
          <w:sz w:val="26"/>
          <w:szCs w:val="26"/>
        </w:rPr>
        <w:t>        df = dataframe.withColumn(</w:t>
      </w:r>
      <w:r w:rsidRPr="0018560C">
        <w:rPr>
          <w:color w:val="A31515"/>
          <w:sz w:val="26"/>
          <w:szCs w:val="26"/>
        </w:rPr>
        <w:t>'features'</w:t>
      </w:r>
      <w:r w:rsidRPr="0018560C">
        <w:rPr>
          <w:color w:val="000000"/>
          <w:sz w:val="26"/>
          <w:szCs w:val="26"/>
        </w:rPr>
        <w:t>, F.array(feature_columns))</w:t>
      </w:r>
    </w:p>
    <w:p w14:paraId="57CD5330" w14:textId="77777777" w:rsidR="00654DB4" w:rsidRPr="0018560C" w:rsidRDefault="00654DB4" w:rsidP="00654DB4">
      <w:pPr>
        <w:pStyle w:val="Code"/>
        <w:ind w:left="720"/>
        <w:rPr>
          <w:color w:val="000000"/>
          <w:sz w:val="26"/>
          <w:szCs w:val="26"/>
        </w:rPr>
      </w:pPr>
    </w:p>
    <w:p w14:paraId="7AFD31C0" w14:textId="77777777" w:rsidR="00654DB4" w:rsidRPr="0018560C" w:rsidRDefault="00654DB4" w:rsidP="00654DB4">
      <w:pPr>
        <w:pStyle w:val="Code"/>
        <w:ind w:left="720"/>
        <w:rPr>
          <w:color w:val="000000"/>
          <w:sz w:val="26"/>
          <w:szCs w:val="26"/>
        </w:rPr>
      </w:pPr>
      <w:r w:rsidRPr="0018560C">
        <w:rPr>
          <w:color w:val="000000"/>
          <w:sz w:val="26"/>
          <w:szCs w:val="26"/>
        </w:rPr>
        <w:t>        assign_cluster_udf = F.udf(</w:t>
      </w:r>
      <w:r w:rsidRPr="0018560C">
        <w:rPr>
          <w:sz w:val="26"/>
          <w:szCs w:val="26"/>
        </w:rPr>
        <w:t>self</w:t>
      </w:r>
      <w:r w:rsidRPr="0018560C">
        <w:rPr>
          <w:color w:val="000000"/>
          <w:sz w:val="26"/>
          <w:szCs w:val="26"/>
        </w:rPr>
        <w:t>.find_closest_cluster, IntegerType())</w:t>
      </w:r>
    </w:p>
    <w:p w14:paraId="5E6A805E" w14:textId="77777777" w:rsidR="00654DB4" w:rsidRPr="0018560C" w:rsidRDefault="00654DB4" w:rsidP="00654DB4">
      <w:pPr>
        <w:pStyle w:val="Code"/>
        <w:ind w:left="720"/>
        <w:rPr>
          <w:color w:val="000000"/>
          <w:sz w:val="26"/>
          <w:szCs w:val="26"/>
        </w:rPr>
      </w:pPr>
    </w:p>
    <w:p w14:paraId="39D85D70" w14:textId="78E055B8" w:rsidR="00654DB4" w:rsidRPr="0018560C" w:rsidRDefault="00654DB4" w:rsidP="00654DB4">
      <w:pPr>
        <w:pStyle w:val="Code"/>
        <w:ind w:left="720"/>
        <w:rPr>
          <w:color w:val="000000"/>
          <w:sz w:val="26"/>
          <w:szCs w:val="26"/>
          <w:lang w:val="en-US"/>
        </w:rPr>
      </w:pPr>
      <w:r w:rsidRPr="0018560C">
        <w:rPr>
          <w:color w:val="000000"/>
          <w:sz w:val="26"/>
          <w:szCs w:val="26"/>
        </w:rPr>
        <w:t xml:space="preserve">        </w:t>
      </w:r>
      <w:r w:rsidRPr="0018560C">
        <w:rPr>
          <w:color w:val="AF00DB"/>
          <w:sz w:val="26"/>
          <w:szCs w:val="26"/>
        </w:rPr>
        <w:t>return</w:t>
      </w:r>
      <w:r w:rsidRPr="0018560C">
        <w:rPr>
          <w:color w:val="000000"/>
          <w:sz w:val="26"/>
          <w:szCs w:val="26"/>
        </w:rPr>
        <w:t xml:space="preserve"> df.withColumn(</w:t>
      </w:r>
      <w:r w:rsidRPr="0018560C">
        <w:rPr>
          <w:sz w:val="26"/>
          <w:szCs w:val="26"/>
        </w:rPr>
        <w:t>self</w:t>
      </w:r>
      <w:r w:rsidRPr="0018560C">
        <w:rPr>
          <w:color w:val="000000"/>
          <w:sz w:val="26"/>
          <w:szCs w:val="26"/>
        </w:rPr>
        <w:t>.predictCol,assign_cluster_udf(F.col(</w:t>
      </w:r>
      <w:r w:rsidRPr="0018560C">
        <w:rPr>
          <w:color w:val="A31515"/>
          <w:sz w:val="26"/>
          <w:szCs w:val="26"/>
        </w:rPr>
        <w:t>'features'</w:t>
      </w:r>
      <w:r w:rsidRPr="0018560C">
        <w:rPr>
          <w:color w:val="000000"/>
          <w:sz w:val="26"/>
          <w:szCs w:val="26"/>
        </w:rPr>
        <w:t>)))</w:t>
      </w:r>
    </w:p>
    <w:p w14:paraId="6DCD0159" w14:textId="77777777" w:rsidR="00654DB4" w:rsidRPr="0018560C" w:rsidRDefault="00654DB4" w:rsidP="00654DB4">
      <w:pPr>
        <w:pStyle w:val="Code"/>
        <w:ind w:left="720"/>
        <w:rPr>
          <w:color w:val="000000"/>
          <w:sz w:val="26"/>
          <w:szCs w:val="26"/>
          <w:lang w:val="en-US"/>
        </w:rPr>
      </w:pPr>
    </w:p>
    <w:p w14:paraId="3C8571F9" w14:textId="77777777" w:rsidR="00654DB4" w:rsidRPr="0018560C" w:rsidRDefault="00654DB4" w:rsidP="00090587">
      <w:pPr>
        <w:pStyle w:val="ListParagraph"/>
        <w:widowControl/>
        <w:numPr>
          <w:ilvl w:val="0"/>
          <w:numId w:val="28"/>
        </w:numPr>
        <w:tabs>
          <w:tab w:val="clear" w:pos="57"/>
        </w:tabs>
        <w:autoSpaceDE/>
        <w:autoSpaceDN/>
        <w:spacing w:after="160"/>
        <w:contextualSpacing/>
        <w:jc w:val="left"/>
        <w:rPr>
          <w:szCs w:val="26"/>
        </w:rPr>
      </w:pPr>
      <w:r w:rsidRPr="0018560C">
        <w:rPr>
          <w:szCs w:val="26"/>
        </w:rPr>
        <w:t>Hàm này áp dụng model K-Means đã huấn luyện để dự đoán cụm cho tập dữ liệu mới.</w:t>
      </w:r>
    </w:p>
    <w:p w14:paraId="66722097" w14:textId="77777777" w:rsidR="00654DB4" w:rsidRPr="000A4A5A" w:rsidRDefault="00654DB4" w:rsidP="00090587">
      <w:pPr>
        <w:pStyle w:val="ListParagraph"/>
        <w:widowControl/>
        <w:numPr>
          <w:ilvl w:val="0"/>
          <w:numId w:val="28"/>
        </w:numPr>
        <w:tabs>
          <w:tab w:val="clear" w:pos="57"/>
        </w:tabs>
        <w:autoSpaceDE/>
        <w:autoSpaceDN/>
        <w:spacing w:after="160"/>
        <w:contextualSpacing/>
        <w:jc w:val="left"/>
        <w:rPr>
          <w:szCs w:val="26"/>
        </w:rPr>
      </w:pPr>
      <w:r w:rsidRPr="000A4A5A">
        <w:rPr>
          <w:rStyle w:val="Strong"/>
          <w:b w:val="0"/>
          <w:bCs w:val="0"/>
          <w:szCs w:val="26"/>
        </w:rPr>
        <w:t>Tạo cột</w:t>
      </w:r>
      <w:r w:rsidRPr="000A4A5A">
        <w:rPr>
          <w:rStyle w:val="Strong"/>
          <w:szCs w:val="26"/>
        </w:rPr>
        <w:t xml:space="preserve"> </w:t>
      </w:r>
      <w:r w:rsidRPr="000A4A5A">
        <w:rPr>
          <w:rStyle w:val="HTMLCode"/>
          <w:rFonts w:ascii="Times New Roman" w:eastAsiaTheme="minorHAnsi" w:hAnsi="Times New Roman" w:cs="Times New Roman"/>
          <w:sz w:val="26"/>
          <w:szCs w:val="26"/>
        </w:rPr>
        <w:t>features</w:t>
      </w:r>
      <w:r w:rsidRPr="000A4A5A">
        <w:rPr>
          <w:szCs w:val="26"/>
        </w:rPr>
        <w:t xml:space="preserve">: Tương tự như hàm </w:t>
      </w:r>
      <w:r w:rsidRPr="000A4A5A">
        <w:rPr>
          <w:rStyle w:val="HTMLCode"/>
          <w:rFonts w:ascii="Times New Roman" w:eastAsiaTheme="minorHAnsi" w:hAnsi="Times New Roman" w:cs="Times New Roman"/>
          <w:sz w:val="26"/>
          <w:szCs w:val="26"/>
        </w:rPr>
        <w:t>fit</w:t>
      </w:r>
      <w:r w:rsidRPr="000A4A5A">
        <w:rPr>
          <w:szCs w:val="26"/>
        </w:rPr>
        <w:t>, gộp các cột đặc trưng (</w:t>
      </w:r>
      <w:r w:rsidRPr="000A4A5A">
        <w:rPr>
          <w:rStyle w:val="HTMLCode"/>
          <w:rFonts w:ascii="Times New Roman" w:eastAsiaTheme="minorHAnsi" w:hAnsi="Times New Roman" w:cs="Times New Roman"/>
          <w:sz w:val="26"/>
          <w:szCs w:val="26"/>
        </w:rPr>
        <w:t>feature_columns</w:t>
      </w:r>
      <w:r w:rsidRPr="000A4A5A">
        <w:rPr>
          <w:szCs w:val="26"/>
        </w:rPr>
        <w:t>) thành một mảng.</w:t>
      </w:r>
    </w:p>
    <w:p w14:paraId="43593778" w14:textId="77777777" w:rsidR="00654DB4" w:rsidRPr="000A4A5A" w:rsidRDefault="00654DB4" w:rsidP="00090587">
      <w:pPr>
        <w:pStyle w:val="ListParagraph"/>
        <w:widowControl/>
        <w:numPr>
          <w:ilvl w:val="0"/>
          <w:numId w:val="28"/>
        </w:numPr>
        <w:tabs>
          <w:tab w:val="clear" w:pos="57"/>
        </w:tabs>
        <w:autoSpaceDE/>
        <w:autoSpaceDN/>
        <w:spacing w:after="160"/>
        <w:contextualSpacing/>
        <w:jc w:val="left"/>
        <w:rPr>
          <w:szCs w:val="26"/>
        </w:rPr>
      </w:pPr>
      <w:r w:rsidRPr="000A4A5A">
        <w:rPr>
          <w:rStyle w:val="Strong"/>
          <w:b w:val="0"/>
          <w:bCs w:val="0"/>
          <w:szCs w:val="26"/>
        </w:rPr>
        <w:t>Tạo cột</w:t>
      </w:r>
      <w:r w:rsidRPr="000A4A5A">
        <w:rPr>
          <w:rStyle w:val="Strong"/>
          <w:szCs w:val="26"/>
        </w:rPr>
        <w:t xml:space="preserve"> </w:t>
      </w:r>
      <w:r w:rsidRPr="000A4A5A">
        <w:rPr>
          <w:rStyle w:val="HTMLCode"/>
          <w:rFonts w:ascii="Times New Roman" w:eastAsiaTheme="minorHAnsi" w:hAnsi="Times New Roman" w:cs="Times New Roman"/>
          <w:sz w:val="26"/>
          <w:szCs w:val="26"/>
        </w:rPr>
        <w:t>features</w:t>
      </w:r>
      <w:r w:rsidRPr="000A4A5A">
        <w:rPr>
          <w:szCs w:val="26"/>
        </w:rPr>
        <w:t xml:space="preserve">: Tương tự như hàm </w:t>
      </w:r>
      <w:r w:rsidRPr="000A4A5A">
        <w:rPr>
          <w:rStyle w:val="HTMLCode"/>
          <w:rFonts w:ascii="Times New Roman" w:eastAsiaTheme="minorHAnsi" w:hAnsi="Times New Roman" w:cs="Times New Roman"/>
          <w:sz w:val="26"/>
          <w:szCs w:val="26"/>
        </w:rPr>
        <w:t>fit</w:t>
      </w:r>
      <w:r w:rsidRPr="000A4A5A">
        <w:rPr>
          <w:szCs w:val="26"/>
        </w:rPr>
        <w:t>, gộp các cột đặc trưng (</w:t>
      </w:r>
      <w:r w:rsidRPr="000A4A5A">
        <w:rPr>
          <w:rStyle w:val="HTMLCode"/>
          <w:rFonts w:ascii="Times New Roman" w:eastAsiaTheme="minorHAnsi" w:hAnsi="Times New Roman" w:cs="Times New Roman"/>
          <w:sz w:val="26"/>
          <w:szCs w:val="26"/>
        </w:rPr>
        <w:t>feature_columns</w:t>
      </w:r>
      <w:r w:rsidRPr="000A4A5A">
        <w:rPr>
          <w:szCs w:val="26"/>
        </w:rPr>
        <w:t>) thành một mảng.</w:t>
      </w:r>
    </w:p>
    <w:p w14:paraId="2DD63B48" w14:textId="21958EF2" w:rsidR="00471DAC" w:rsidRPr="0018560C" w:rsidRDefault="00654DB4" w:rsidP="00090587">
      <w:pPr>
        <w:pStyle w:val="ListParagraph"/>
        <w:widowControl/>
        <w:numPr>
          <w:ilvl w:val="0"/>
          <w:numId w:val="28"/>
        </w:numPr>
        <w:tabs>
          <w:tab w:val="clear" w:pos="57"/>
        </w:tabs>
        <w:autoSpaceDE/>
        <w:autoSpaceDN/>
        <w:spacing w:after="160"/>
        <w:contextualSpacing/>
        <w:jc w:val="left"/>
        <w:rPr>
          <w:szCs w:val="26"/>
        </w:rPr>
      </w:pPr>
      <w:r w:rsidRPr="000A4A5A">
        <w:rPr>
          <w:rStyle w:val="Strong"/>
          <w:b w:val="0"/>
          <w:bCs w:val="0"/>
          <w:szCs w:val="26"/>
        </w:rPr>
        <w:t>Thêm cột dự đoán</w:t>
      </w:r>
      <w:r w:rsidRPr="000A4A5A">
        <w:rPr>
          <w:szCs w:val="26"/>
        </w:rPr>
        <w:t>: Tạo cột mới (</w:t>
      </w:r>
      <w:r w:rsidRPr="000A4A5A">
        <w:rPr>
          <w:rStyle w:val="HTMLCode"/>
          <w:rFonts w:ascii="Times New Roman" w:eastAsiaTheme="minorHAnsi" w:hAnsi="Times New Roman" w:cs="Times New Roman"/>
          <w:sz w:val="26"/>
          <w:szCs w:val="26"/>
        </w:rPr>
        <w:t>self.predictCol</w:t>
      </w:r>
      <w:r w:rsidRPr="000A4A5A">
        <w:rPr>
          <w:szCs w:val="26"/>
        </w:rPr>
        <w:t xml:space="preserve">, mặc định là </w:t>
      </w:r>
      <w:r w:rsidRPr="000A4A5A">
        <w:rPr>
          <w:rStyle w:val="HTMLCode"/>
          <w:rFonts w:ascii="Times New Roman" w:eastAsiaTheme="minorHAnsi" w:hAnsi="Times New Roman" w:cs="Times New Roman"/>
          <w:sz w:val="26"/>
          <w:szCs w:val="26"/>
        </w:rPr>
        <w:t>prediction</w:t>
      </w:r>
      <w:r w:rsidRPr="000A4A5A">
        <w:rPr>
          <w:szCs w:val="26"/>
        </w:rPr>
        <w:t>) chứa chỉ số của cụm mà mỗi điểm được gán vào.</w:t>
      </w:r>
    </w:p>
    <w:p w14:paraId="4693373C" w14:textId="77777777" w:rsidR="009A6BA3" w:rsidRPr="009A6BA3" w:rsidRDefault="009A3154" w:rsidP="00702DA3">
      <w:pPr>
        <w:pStyle w:val="Heading2"/>
        <w:rPr>
          <w:lang w:val="vi-VN"/>
        </w:rPr>
      </w:pPr>
      <w:bookmarkStart w:id="112" w:name="_Toc185471240"/>
      <w:r>
        <w:rPr>
          <w:lang w:val="en-US"/>
        </w:rPr>
        <w:t>DBScan</w:t>
      </w:r>
      <w:bookmarkEnd w:id="112"/>
    </w:p>
    <w:p w14:paraId="11E6FCD3" w14:textId="77777777" w:rsidR="009A6BA3" w:rsidRPr="009A6BA3" w:rsidRDefault="009A6BA3" w:rsidP="00702DA3">
      <w:pPr>
        <w:pStyle w:val="Heading3"/>
        <w:rPr>
          <w:lang w:val="vi-VN"/>
        </w:rPr>
      </w:pPr>
      <w:bookmarkStart w:id="113" w:name="_Toc185471241"/>
      <w:r>
        <w:rPr>
          <w:lang w:val="en-US"/>
        </w:rPr>
        <w:t>Cơ sở lý thuyết</w:t>
      </w:r>
      <w:bookmarkEnd w:id="113"/>
    </w:p>
    <w:p w14:paraId="7539EB8B" w14:textId="00765F1C" w:rsidR="001A0EBA" w:rsidRPr="007421E8" w:rsidRDefault="00627A0D" w:rsidP="00702DA3">
      <w:pPr>
        <w:pStyle w:val="ListParagraph"/>
        <w:numPr>
          <w:ilvl w:val="0"/>
          <w:numId w:val="15"/>
        </w:numPr>
        <w:rPr>
          <w:lang w:val="vi-VN"/>
        </w:rPr>
      </w:pPr>
      <w:r w:rsidRPr="007421E8">
        <w:rPr>
          <w:lang w:val="vi-VN"/>
        </w:rPr>
        <w:t>DBSCAN (Density-Based Spatial Clustering of Applications with Noise) là một thuật toán nổi bật được giới thiệu bởi Ester, Kriegel, Sander, và Xu vào năm 1996. DBSCAN dựa trên khái niệm “phân cụm dựa trên mật độ”. Phương pháp này xác định cụm dữ liệu là các khu vực có mật độ cao được tách biệt bởi các khu vực có mật độ thấp. Thuật toán đặc biệt có khả năng xử lý nhiễu và phát hiện cụm dữ liệu với hình dạng phức tạp.</w:t>
      </w:r>
    </w:p>
    <w:p w14:paraId="6528DDCD" w14:textId="760A2CC4" w:rsidR="00012BDE" w:rsidRPr="007421E8" w:rsidRDefault="00012BDE" w:rsidP="00702DA3">
      <w:pPr>
        <w:pStyle w:val="ListParagraph"/>
        <w:numPr>
          <w:ilvl w:val="0"/>
          <w:numId w:val="15"/>
        </w:numPr>
        <w:rPr>
          <w:lang w:val="vi-VN"/>
        </w:rPr>
      </w:pPr>
      <w:r w:rsidRPr="007421E8">
        <w:rPr>
          <w:lang w:val="vi-VN"/>
        </w:rPr>
        <w:t xml:space="preserve">Các định </w:t>
      </w:r>
      <w:r w:rsidR="00A859F8" w:rsidRPr="007421E8">
        <w:rPr>
          <w:lang w:val="vi-VN"/>
        </w:rPr>
        <w:t xml:space="preserve">nghĩa: </w:t>
      </w:r>
      <w:sdt>
        <w:sdtPr>
          <w:rPr>
            <w:lang w:val="vi-VN"/>
          </w:rPr>
          <w:id w:val="-480465574"/>
          <w:citation/>
        </w:sdtPr>
        <w:sdtContent>
          <w:r w:rsidR="005A098E">
            <w:rPr>
              <w:lang w:val="vi-VN"/>
            </w:rPr>
            <w:fldChar w:fldCharType="begin"/>
          </w:r>
          <w:r w:rsidR="003C0B3B">
            <w:rPr>
              <w:lang w:val="vi-VN"/>
            </w:rPr>
            <w:instrText xml:space="preserve">CITATION Pha21 \l 1066 </w:instrText>
          </w:r>
          <w:r w:rsidR="005A098E">
            <w:rPr>
              <w:lang w:val="vi-VN"/>
            </w:rPr>
            <w:fldChar w:fldCharType="separate"/>
          </w:r>
          <w:r>
            <w:rPr>
              <w:noProof/>
              <w:lang w:val="vi-VN"/>
            </w:rPr>
            <w:t>[1]</w:t>
          </w:r>
          <w:r w:rsidR="005A098E">
            <w:rPr>
              <w:lang w:val="vi-VN"/>
            </w:rPr>
            <w:fldChar w:fldCharType="end"/>
          </w:r>
        </w:sdtContent>
      </w:sdt>
      <w:sdt>
        <w:sdtPr>
          <w:rPr>
            <w:lang w:val="vi-VN"/>
          </w:rPr>
          <w:id w:val="-1828279644"/>
          <w:citation/>
        </w:sdtPr>
        <w:sdtContent>
          <w:r w:rsidR="008430D5">
            <w:rPr>
              <w:lang w:val="vi-VN"/>
            </w:rPr>
            <w:fldChar w:fldCharType="begin"/>
          </w:r>
          <w:r w:rsidR="003C0B3B">
            <w:rPr>
              <w:lang w:val="vi-VN"/>
            </w:rPr>
            <w:instrText xml:space="preserve">CITATION Sac23 \l 1066 </w:instrText>
          </w:r>
          <w:r w:rsidR="008430D5">
            <w:rPr>
              <w:lang w:val="vi-VN"/>
            </w:rPr>
            <w:fldChar w:fldCharType="separate"/>
          </w:r>
          <w:r>
            <w:rPr>
              <w:noProof/>
              <w:lang w:val="vi-VN"/>
            </w:rPr>
            <w:t xml:space="preserve"> [2]</w:t>
          </w:r>
          <w:r w:rsidR="008430D5">
            <w:rPr>
              <w:lang w:val="vi-VN"/>
            </w:rPr>
            <w:fldChar w:fldCharType="end"/>
          </w:r>
        </w:sdtContent>
      </w:sdt>
      <w:sdt>
        <w:sdtPr>
          <w:rPr>
            <w:lang w:val="vi-VN"/>
          </w:rPr>
          <w:id w:val="-1215897014"/>
          <w:citation/>
        </w:sdtPr>
        <w:sdtContent>
          <w:r w:rsidR="0098527D">
            <w:rPr>
              <w:lang w:val="vi-VN"/>
            </w:rPr>
            <w:fldChar w:fldCharType="begin"/>
          </w:r>
          <w:r w:rsidR="00F0697A">
            <w:rPr>
              <w:lang w:val="vi-VN"/>
            </w:rPr>
            <w:instrText xml:space="preserve">CITATION Lon \l 1066 </w:instrText>
          </w:r>
          <w:r w:rsidR="0098527D">
            <w:rPr>
              <w:lang w:val="vi-VN"/>
            </w:rPr>
            <w:fldChar w:fldCharType="separate"/>
          </w:r>
          <w:r>
            <w:rPr>
              <w:noProof/>
              <w:lang w:val="vi-VN"/>
            </w:rPr>
            <w:t xml:space="preserve"> [3]</w:t>
          </w:r>
          <w:r w:rsidR="0098527D">
            <w:rPr>
              <w:lang w:val="vi-VN"/>
            </w:rPr>
            <w:fldChar w:fldCharType="end"/>
          </w:r>
        </w:sdtContent>
      </w:sdt>
      <w:sdt>
        <w:sdtPr>
          <w:rPr>
            <w:lang w:val="vi-VN"/>
          </w:rPr>
          <w:id w:val="-1405450855"/>
          <w:citation/>
        </w:sdtPr>
        <w:sdtContent>
          <w:r w:rsidR="00F0697A">
            <w:rPr>
              <w:lang w:val="vi-VN"/>
            </w:rPr>
            <w:fldChar w:fldCharType="begin"/>
          </w:r>
          <w:r w:rsidR="00F0697A">
            <w:rPr>
              <w:lang w:val="vi-VN"/>
            </w:rPr>
            <w:instrText xml:space="preserve"> CITATION Oka24 \l 1066 </w:instrText>
          </w:r>
          <w:r w:rsidR="00F0697A">
            <w:rPr>
              <w:lang w:val="vi-VN"/>
            </w:rPr>
            <w:fldChar w:fldCharType="separate"/>
          </w:r>
          <w:r>
            <w:rPr>
              <w:noProof/>
              <w:lang w:val="vi-VN"/>
            </w:rPr>
            <w:t xml:space="preserve"> [4]</w:t>
          </w:r>
          <w:r w:rsidR="00F0697A">
            <w:rPr>
              <w:lang w:val="vi-VN"/>
            </w:rPr>
            <w:fldChar w:fldCharType="end"/>
          </w:r>
        </w:sdtContent>
      </w:sdt>
    </w:p>
    <w:p w14:paraId="6BD1DF21" w14:textId="69CCAB94" w:rsidR="00012BDE" w:rsidRPr="007421E8" w:rsidRDefault="00012BDE" w:rsidP="00702DA3">
      <w:pPr>
        <w:pStyle w:val="ListParagraph"/>
        <w:numPr>
          <w:ilvl w:val="1"/>
          <w:numId w:val="15"/>
        </w:numPr>
        <w:rPr>
          <w:lang w:val="vi-VN"/>
        </w:rPr>
      </w:pPr>
      <w:r w:rsidRPr="007421E8">
        <w:rPr>
          <w:lang w:val="vi-VN"/>
        </w:rPr>
        <w:t>Eps-neighborhood: vùng lân cận của một điểm dữ liệu P là tập hợp tất cả các điểm dữ liệu nằm trong phạm vi bán kính epsilon (e)  xung quanh điểm P. Kí hiệu của tập hợp điểm này là:</w:t>
      </w:r>
    </w:p>
    <w:bookmarkStart w:id="114" w:name="OLE_LINK2"/>
    <w:p w14:paraId="2EF363E3" w14:textId="3C78E83E" w:rsidR="007421E8" w:rsidRDefault="00000000" w:rsidP="00702DA3">
      <w:pPr>
        <w:ind w:left="720"/>
        <w:rPr>
          <w:lang w:val="en-US"/>
        </w:rPr>
      </w:pPr>
      <m:oMathPara>
        <m:oMath>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eps</m:t>
              </m:r>
            </m:sub>
          </m:sSub>
          <m:r>
            <m:rPr>
              <m:sty m:val="p"/>
            </m:rPr>
            <w:rPr>
              <w:rFonts w:ascii="Cambria Math" w:hAnsi="Cambria Math"/>
              <w:lang w:val="vi-VN"/>
            </w:rPr>
            <m:t>(</m:t>
          </m:r>
          <m:r>
            <w:rPr>
              <w:rFonts w:ascii="Cambria Math" w:hAnsi="Cambria Math"/>
              <w:lang w:val="vi-VN"/>
            </w:rPr>
            <m:t>P</m:t>
          </m:r>
          <m:r>
            <m:rPr>
              <m:sty m:val="p"/>
            </m:rPr>
            <w:rPr>
              <w:rFonts w:ascii="Cambria Math" w:hAnsi="Cambria Math"/>
              <w:lang w:val="vi-VN"/>
            </w:rPr>
            <m:t>)={</m:t>
          </m:r>
          <m:r>
            <w:rPr>
              <w:rFonts w:ascii="Cambria Math" w:hAnsi="Cambria Math"/>
              <w:lang w:val="vi-VN"/>
            </w:rPr>
            <m:t>Q</m:t>
          </m:r>
          <m:r>
            <m:rPr>
              <m:sty m:val="p"/>
            </m:rPr>
            <w:rPr>
              <w:rFonts w:ascii="Cambria Math" w:hAnsi="Cambria Math"/>
              <w:lang w:val="vi-VN"/>
            </w:rPr>
            <m:t>∈</m:t>
          </m:r>
          <m:r>
            <w:rPr>
              <w:rFonts w:ascii="Cambria Math" w:hAnsi="Cambria Math"/>
              <w:lang w:val="vi-VN"/>
            </w:rPr>
            <m:t>D</m:t>
          </m:r>
          <m:r>
            <m:rPr>
              <m:sty m:val="p"/>
            </m:rPr>
            <w:rPr>
              <w:rFonts w:ascii="Cambria Math" w:hAnsi="Cambria Math"/>
              <w:lang w:val="vi-VN"/>
            </w:rPr>
            <m:t>:</m:t>
          </m:r>
          <w:bookmarkStart w:id="115" w:name="_Hlk185279441"/>
          <m:r>
            <w:rPr>
              <w:rFonts w:ascii="Cambria Math" w:hAnsi="Cambria Math"/>
              <w:lang w:val="vi-VN"/>
            </w:rPr>
            <m:t>d</m:t>
          </m:r>
          <w:bookmarkEnd w:id="115"/>
          <m:r>
            <m:rPr>
              <m:sty m:val="p"/>
            </m:rPr>
            <w:rPr>
              <w:rFonts w:ascii="Cambria Math" w:hAnsi="Cambria Math"/>
              <w:lang w:val="vi-VN"/>
            </w:rPr>
            <m:t>(</m:t>
          </m:r>
          <m:r>
            <w:rPr>
              <w:rFonts w:ascii="Cambria Math" w:hAnsi="Cambria Math"/>
              <w:lang w:val="vi-VN"/>
            </w:rPr>
            <m:t>P</m:t>
          </m:r>
          <m:r>
            <m:rPr>
              <m:sty m:val="p"/>
            </m:rPr>
            <w:rPr>
              <w:rFonts w:ascii="Cambria Math" w:hAnsi="Cambria Math"/>
              <w:lang w:val="vi-VN"/>
            </w:rPr>
            <m:t>,</m:t>
          </m:r>
          <m:r>
            <w:rPr>
              <w:rFonts w:ascii="Cambria Math" w:hAnsi="Cambria Math"/>
              <w:lang w:val="vi-VN"/>
            </w:rPr>
            <m:t>Q</m:t>
          </m:r>
          <m:r>
            <m:rPr>
              <m:sty m:val="p"/>
            </m:rPr>
            <w:rPr>
              <w:rFonts w:ascii="Cambria Math" w:hAnsi="Cambria Math"/>
              <w:lang w:val="vi-VN"/>
            </w:rPr>
            <m:t>)≤</m:t>
          </m:r>
          <m:r>
            <w:rPr>
              <w:rFonts w:ascii="Cambria Math" w:hAnsi="Cambria Math"/>
              <w:lang w:val="vi-VN"/>
            </w:rPr>
            <m:t>ε</m:t>
          </m:r>
          <m:r>
            <m:rPr>
              <m:sty m:val="p"/>
            </m:rPr>
            <w:rPr>
              <w:rFonts w:ascii="Cambria Math" w:hAnsi="Cambria Math"/>
              <w:lang w:val="vi-VN"/>
            </w:rPr>
            <m:t>}</m:t>
          </m:r>
        </m:oMath>
      </m:oMathPara>
      <w:bookmarkEnd w:id="114"/>
    </w:p>
    <w:p w14:paraId="153AE730" w14:textId="0D5DB17A" w:rsidR="00012BDE" w:rsidRPr="00217928" w:rsidRDefault="00012BDE" w:rsidP="00702DA3">
      <w:pPr>
        <w:pStyle w:val="ListParagraph"/>
        <w:numPr>
          <w:ilvl w:val="2"/>
          <w:numId w:val="15"/>
        </w:numPr>
        <w:rPr>
          <w:lang w:val="vi-VN"/>
        </w:rPr>
      </w:pPr>
      <w:r w:rsidRPr="00217928">
        <w:rPr>
          <w:lang w:val="vi-VN"/>
        </w:rPr>
        <w:lastRenderedPageBreak/>
        <w:t>Trong đó:</w:t>
      </w:r>
    </w:p>
    <w:p w14:paraId="4F2A1788" w14:textId="77777777" w:rsidR="00217928" w:rsidRPr="00217928" w:rsidRDefault="00012BDE" w:rsidP="00702DA3">
      <w:pPr>
        <w:pStyle w:val="ListParagraph"/>
        <w:numPr>
          <w:ilvl w:val="3"/>
          <w:numId w:val="15"/>
        </w:numPr>
        <w:rPr>
          <w:lang w:val="vi-VN"/>
        </w:rPr>
      </w:pPr>
      <w:r w:rsidRPr="00217928">
        <w:rPr>
          <w:lang w:val="vi-VN"/>
        </w:rPr>
        <w:t>D là tập hợp tất cả các điểm dữ liệu của tập huấn luyện.</w:t>
      </w:r>
    </w:p>
    <w:p w14:paraId="6839BC97" w14:textId="627C21D0" w:rsidR="00012BDE" w:rsidRPr="00217928" w:rsidRDefault="00012BDE" w:rsidP="00702DA3">
      <w:pPr>
        <w:pStyle w:val="ListParagraph"/>
        <w:numPr>
          <w:ilvl w:val="3"/>
          <w:numId w:val="15"/>
        </w:numPr>
        <w:rPr>
          <w:lang w:val="vi-VN"/>
        </w:rPr>
      </w:pPr>
      <m:oMath>
        <m:r>
          <w:rPr>
            <w:rFonts w:ascii="Cambria Math" w:hAnsi="Cambria Math"/>
            <w:lang w:val="vi-VN"/>
          </w:rPr>
          <m:t>d</m:t>
        </m:r>
        <m:d>
          <m:dPr>
            <m:ctrlPr>
              <w:rPr>
                <w:rFonts w:ascii="Cambria Math" w:hAnsi="Cambria Math"/>
                <w:lang w:val="vi-VN"/>
              </w:rPr>
            </m:ctrlPr>
          </m:dPr>
          <m:e>
            <m:r>
              <w:rPr>
                <w:rFonts w:ascii="Cambria Math" w:hAnsi="Cambria Math"/>
                <w:lang w:val="vi-VN"/>
              </w:rPr>
              <m:t>P</m:t>
            </m:r>
            <m:r>
              <m:rPr>
                <m:sty m:val="p"/>
              </m:rPr>
              <w:rPr>
                <w:rFonts w:ascii="Cambria Math" w:hAnsi="Cambria Math"/>
                <w:lang w:val="vi-VN"/>
              </w:rPr>
              <m:t>,</m:t>
            </m:r>
            <m:r>
              <w:rPr>
                <w:rFonts w:ascii="Cambria Math" w:hAnsi="Cambria Math"/>
                <w:lang w:val="vi-VN"/>
              </w:rPr>
              <m:t>Q</m:t>
            </m:r>
          </m:e>
        </m:d>
      </m:oMath>
      <w:r w:rsidRPr="00217928">
        <w:rPr>
          <w:lang w:val="vi-VN"/>
        </w:rPr>
        <w:t xml:space="preserve"> là khoảng cách giữa điểm P và Q.</w:t>
      </w:r>
    </w:p>
    <w:p w14:paraId="3EF30C3F" w14:textId="77777777" w:rsidR="000B2F57" w:rsidRPr="00571A76" w:rsidRDefault="00012BDE" w:rsidP="00702DA3">
      <w:pPr>
        <w:keepNext/>
        <w:ind w:left="720"/>
        <w:jc w:val="center"/>
        <w:rPr>
          <w:lang w:val="vi-VN"/>
        </w:rPr>
      </w:pPr>
      <w:r w:rsidRPr="00D526E9">
        <w:rPr>
          <w:noProof/>
          <w:szCs w:val="26"/>
          <w:lang w:val="vi-VN"/>
        </w:rPr>
        <w:drawing>
          <wp:inline distT="0" distB="0" distL="0" distR="0" wp14:anchorId="0723B884" wp14:editId="006A4FFD">
            <wp:extent cx="3591426" cy="2076740"/>
            <wp:effectExtent l="0" t="0" r="0" b="0"/>
            <wp:docPr id="1495394654" name="Picture 1" descr="A diagram of circles with arrow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94654" name="Picture 1" descr="A diagram of circles with arrows and dots&#10;&#10;Description automatically generated"/>
                    <pic:cNvPicPr/>
                  </pic:nvPicPr>
                  <pic:blipFill>
                    <a:blip r:embed="rId67"/>
                    <a:stretch>
                      <a:fillRect/>
                    </a:stretch>
                  </pic:blipFill>
                  <pic:spPr>
                    <a:xfrm>
                      <a:off x="0" y="0"/>
                      <a:ext cx="3591426" cy="2076740"/>
                    </a:xfrm>
                    <a:prstGeom prst="rect">
                      <a:avLst/>
                    </a:prstGeom>
                  </pic:spPr>
                </pic:pic>
              </a:graphicData>
            </a:graphic>
          </wp:inline>
        </w:drawing>
      </w:r>
    </w:p>
    <w:p w14:paraId="0A04CC65" w14:textId="53A39889" w:rsidR="00012BDE" w:rsidRDefault="000B2F57" w:rsidP="00702DA3">
      <w:pPr>
        <w:pStyle w:val="Caption"/>
        <w:spacing w:line="360" w:lineRule="auto"/>
        <w:rPr>
          <w:sz w:val="26"/>
          <w:szCs w:val="26"/>
          <w:lang w:val="vi-VN"/>
        </w:rPr>
      </w:pPr>
      <w:bookmarkStart w:id="116" w:name="_Toc185502338"/>
      <w:r>
        <w:t xml:space="preserve">Figure </w:t>
      </w:r>
      <w:r>
        <w:fldChar w:fldCharType="begin"/>
      </w:r>
      <w:r>
        <w:instrText xml:space="preserve"> SEQ Figure \* ARABIC </w:instrText>
      </w:r>
      <w:r>
        <w:fldChar w:fldCharType="separate"/>
      </w:r>
      <w:r w:rsidR="00C55D93">
        <w:rPr>
          <w:noProof/>
        </w:rPr>
        <w:t>54</w:t>
      </w:r>
      <w:r>
        <w:fldChar w:fldCharType="end"/>
      </w:r>
      <w:r>
        <w:rPr>
          <w:lang w:val="vi-VN"/>
        </w:rPr>
        <w:t xml:space="preserve">. </w:t>
      </w:r>
      <w:r w:rsidRPr="000560A1">
        <w:rPr>
          <w:lang w:val="vi-VN"/>
        </w:rPr>
        <w:t>Eps-neighborhood</w:t>
      </w:r>
      <w:bookmarkEnd w:id="116"/>
    </w:p>
    <w:p w14:paraId="7521E281" w14:textId="72FB822A" w:rsidR="00012BDE" w:rsidRPr="00240AAB" w:rsidRDefault="00012BDE" w:rsidP="00702DA3">
      <w:pPr>
        <w:pStyle w:val="ListParagraph"/>
        <w:numPr>
          <w:ilvl w:val="1"/>
          <w:numId w:val="15"/>
        </w:numPr>
        <w:rPr>
          <w:lang w:val="vi-VN"/>
        </w:rPr>
      </w:pPr>
      <w:r w:rsidRPr="00240AAB">
        <w:rPr>
          <w:lang w:val="vi-VN"/>
        </w:rPr>
        <w:t xml:space="preserve">Khả năng tiếp cận trực tiếp mật độ(directly </w:t>
      </w:r>
      <w:bookmarkStart w:id="117" w:name="_Hlk185280175"/>
      <w:r w:rsidRPr="00240AAB">
        <w:rPr>
          <w:lang w:val="vi-VN"/>
        </w:rPr>
        <w:t>density-reachable</w:t>
      </w:r>
      <w:bookmarkEnd w:id="117"/>
      <w:r w:rsidRPr="00240AAB">
        <w:rPr>
          <w:lang w:val="vi-VN"/>
        </w:rPr>
        <w:t>): dùng để xác định xem một điểm dữ liệu có thể được kết nối với các điểm dữ liệu nằm trong vùng lân cận epsilon hay không. Điểm P được coi là có thể tiếp cận trực tiếp tới điểm Q(cùng với tham số epsilon và minPts) nếu thỏa mãn điều kiện sau:</w:t>
      </w:r>
    </w:p>
    <w:p w14:paraId="2FFB6853" w14:textId="7A1844FE" w:rsidR="00012BDE" w:rsidRPr="006B2CAE" w:rsidRDefault="00012BDE" w:rsidP="00702DA3">
      <w:pPr>
        <w:pStyle w:val="ListParagraph"/>
        <w:numPr>
          <w:ilvl w:val="2"/>
          <w:numId w:val="15"/>
        </w:numPr>
        <w:rPr>
          <w:lang w:val="vi-VN"/>
        </w:rPr>
      </w:pPr>
      <w:r w:rsidRPr="006B2CAE">
        <w:rPr>
          <w:lang w:val="vi-VN"/>
        </w:rPr>
        <w:t xml:space="preserve">Q nằm trong vùng lân cận epsilon: </w:t>
      </w:r>
      <m:oMath>
        <m:r>
          <w:rPr>
            <w:rFonts w:ascii="Cambria Math" w:hAnsi="Cambria Math"/>
            <w:lang w:val="vi-VN"/>
          </w:rPr>
          <m:t>Q</m:t>
        </m:r>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eps</m:t>
            </m:r>
          </m:sub>
        </m:sSub>
        <m:r>
          <m:rPr>
            <m:sty m:val="p"/>
          </m:rPr>
          <w:rPr>
            <w:rFonts w:ascii="Cambria Math" w:hAnsi="Cambria Math"/>
            <w:lang w:val="vi-VN"/>
          </w:rPr>
          <m:t>(</m:t>
        </m:r>
        <m:r>
          <w:rPr>
            <w:rFonts w:ascii="Cambria Math" w:hAnsi="Cambria Math"/>
            <w:lang w:val="vi-VN"/>
          </w:rPr>
          <m:t>P</m:t>
        </m:r>
        <m:r>
          <m:rPr>
            <m:sty m:val="p"/>
          </m:rPr>
          <w:rPr>
            <w:rFonts w:ascii="Cambria Math" w:hAnsi="Cambria Math"/>
            <w:lang w:val="vi-VN"/>
          </w:rPr>
          <m:t>)</m:t>
        </m:r>
      </m:oMath>
    </w:p>
    <w:p w14:paraId="5ADDFC90" w14:textId="09A71AE1" w:rsidR="00012BDE" w:rsidRPr="006B2CAE" w:rsidRDefault="00012BDE" w:rsidP="00702DA3">
      <w:pPr>
        <w:pStyle w:val="ListParagraph"/>
        <w:numPr>
          <w:ilvl w:val="2"/>
          <w:numId w:val="15"/>
        </w:numPr>
        <w:rPr>
          <w:lang w:val="vi-VN"/>
        </w:rPr>
      </w:pPr>
      <w:r w:rsidRPr="006B2CAE">
        <w:rPr>
          <w:lang w:val="vi-VN"/>
        </w:rPr>
        <w:t>Số lượng các điểm dữ liệu nằm trong vùng lân cận epsilon tối thiểu là minPts:</w:t>
      </w:r>
    </w:p>
    <w:p w14:paraId="112EF3F0" w14:textId="77777777" w:rsidR="00012BDE" w:rsidRPr="00A859F8" w:rsidRDefault="00000000" w:rsidP="00702DA3">
      <w:pPr>
        <w:pStyle w:val="ListParagraph"/>
        <w:numPr>
          <w:ilvl w:val="0"/>
          <w:numId w:val="0"/>
        </w:numPr>
        <w:ind w:left="1440"/>
        <w:rPr>
          <w:lang w:val="vi-VN"/>
        </w:rPr>
      </w:pPr>
      <m:oMathPara>
        <m:oMath>
          <m:d>
            <m:dPr>
              <m:begChr m:val="|"/>
              <m:endChr m:val="|"/>
              <m:ctrlPr>
                <w:rPr>
                  <w:rFonts w:ascii="Cambria Math" w:hAnsi="Cambria Math"/>
                  <w:lang w:val="vi-VN"/>
                </w:rPr>
              </m:ctrlPr>
            </m:dPr>
            <m:e>
              <m:sSub>
                <m:sSubPr>
                  <m:ctrlPr>
                    <w:rPr>
                      <w:rFonts w:ascii="Cambria Math" w:hAnsi="Cambria Math"/>
                      <w:lang w:val="vi-VN"/>
                    </w:rPr>
                  </m:ctrlPr>
                </m:sSubPr>
                <m:e>
                  <m:r>
                    <w:rPr>
                      <w:rFonts w:ascii="Cambria Math" w:hAnsi="Cambria Math"/>
                      <w:lang w:val="vi-VN"/>
                    </w:rPr>
                    <m:t>N</m:t>
                  </m:r>
                </m:e>
                <m:sub>
                  <m:r>
                    <w:rPr>
                      <w:rFonts w:ascii="Cambria Math" w:hAnsi="Cambria Math"/>
                      <w:lang w:val="vi-VN"/>
                    </w:rPr>
                    <m:t>eps</m:t>
                  </m:r>
                </m:sub>
              </m:sSub>
              <m:r>
                <m:rPr>
                  <m:sty m:val="p"/>
                </m:rPr>
                <w:rPr>
                  <w:rFonts w:ascii="Cambria Math" w:hAnsi="Cambria Math"/>
                  <w:lang w:val="vi-VN"/>
                </w:rPr>
                <m:t>(</m:t>
              </m:r>
              <m:r>
                <w:rPr>
                  <w:rFonts w:ascii="Cambria Math" w:hAnsi="Cambria Math"/>
                  <w:lang w:val="vi-VN"/>
                </w:rPr>
                <m:t>P</m:t>
              </m:r>
              <m:r>
                <m:rPr>
                  <m:sty m:val="p"/>
                </m:rPr>
                <w:rPr>
                  <w:rFonts w:ascii="Cambria Math" w:hAnsi="Cambria Math"/>
                  <w:lang w:val="vi-VN"/>
                </w:rPr>
                <m:t>)</m:t>
              </m:r>
            </m:e>
          </m:d>
          <m:r>
            <m:rPr>
              <m:sty m:val="p"/>
            </m:rPr>
            <w:rPr>
              <w:rFonts w:ascii="Cambria Math" w:hAnsi="Cambria Math"/>
              <w:lang w:val="vi-VN"/>
            </w:rPr>
            <m:t>≥</m:t>
          </m:r>
          <m:r>
            <w:rPr>
              <w:rFonts w:ascii="Cambria Math" w:hAnsi="Cambria Math"/>
              <w:lang w:val="vi-VN"/>
            </w:rPr>
            <m:t>minPts</m:t>
          </m:r>
        </m:oMath>
      </m:oMathPara>
    </w:p>
    <w:p w14:paraId="041208E5" w14:textId="77777777" w:rsidR="000B2F57" w:rsidRDefault="00012BDE" w:rsidP="00702DA3">
      <w:pPr>
        <w:keepNext/>
        <w:ind w:left="720"/>
        <w:jc w:val="center"/>
      </w:pPr>
      <w:r w:rsidRPr="00012BDE">
        <w:rPr>
          <w:noProof/>
          <w:lang w:val="vi-VN"/>
        </w:rPr>
        <w:lastRenderedPageBreak/>
        <w:drawing>
          <wp:inline distT="0" distB="0" distL="0" distR="0" wp14:anchorId="098B3A96" wp14:editId="3D533D46">
            <wp:extent cx="4229690" cy="2457793"/>
            <wp:effectExtent l="0" t="0" r="0" b="0"/>
            <wp:docPr id="1420112988"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12988" name="Picture 1" descr="A diagram of circles and dots&#10;&#10;Description automatically generated"/>
                    <pic:cNvPicPr/>
                  </pic:nvPicPr>
                  <pic:blipFill>
                    <a:blip r:embed="rId68"/>
                    <a:stretch>
                      <a:fillRect/>
                    </a:stretch>
                  </pic:blipFill>
                  <pic:spPr>
                    <a:xfrm>
                      <a:off x="0" y="0"/>
                      <a:ext cx="4229690" cy="2457793"/>
                    </a:xfrm>
                    <a:prstGeom prst="rect">
                      <a:avLst/>
                    </a:prstGeom>
                  </pic:spPr>
                </pic:pic>
              </a:graphicData>
            </a:graphic>
          </wp:inline>
        </w:drawing>
      </w:r>
    </w:p>
    <w:p w14:paraId="5150E693" w14:textId="7857DB2E" w:rsidR="00012BDE" w:rsidRPr="00012BDE" w:rsidRDefault="000B2F57" w:rsidP="00702DA3">
      <w:pPr>
        <w:pStyle w:val="Caption"/>
        <w:spacing w:line="360" w:lineRule="auto"/>
        <w:rPr>
          <w:sz w:val="26"/>
          <w:szCs w:val="22"/>
          <w:lang w:val="vi-VN"/>
        </w:rPr>
      </w:pPr>
      <w:bookmarkStart w:id="118" w:name="_Toc185502339"/>
      <w:r>
        <w:t xml:space="preserve">Figure </w:t>
      </w:r>
      <w:r>
        <w:fldChar w:fldCharType="begin"/>
      </w:r>
      <w:r>
        <w:instrText xml:space="preserve"> SEQ Figure \* ARABIC </w:instrText>
      </w:r>
      <w:r>
        <w:fldChar w:fldCharType="separate"/>
      </w:r>
      <w:r w:rsidR="00C55D93">
        <w:rPr>
          <w:noProof/>
        </w:rPr>
        <w:t>55</w:t>
      </w:r>
      <w:r>
        <w:fldChar w:fldCharType="end"/>
      </w:r>
      <w:r>
        <w:rPr>
          <w:lang w:val="vi-VN"/>
        </w:rPr>
        <w:t>. D</w:t>
      </w:r>
      <w:r w:rsidRPr="002D21C0">
        <w:rPr>
          <w:lang w:val="vi-VN"/>
        </w:rPr>
        <w:t>irectly density-reachable</w:t>
      </w:r>
      <w:bookmarkEnd w:id="118"/>
    </w:p>
    <w:p w14:paraId="27AA6B92" w14:textId="17E89CD1" w:rsidR="00012BDE" w:rsidRPr="006B2CAE" w:rsidRDefault="00012BDE" w:rsidP="00702DA3">
      <w:pPr>
        <w:pStyle w:val="ListParagraph"/>
        <w:numPr>
          <w:ilvl w:val="1"/>
          <w:numId w:val="15"/>
        </w:numPr>
        <w:rPr>
          <w:lang w:val="vi-VN"/>
        </w:rPr>
      </w:pPr>
      <w:r w:rsidRPr="006B2CAE">
        <w:rPr>
          <w:lang w:val="vi-VN"/>
        </w:rPr>
        <w:t>Khả năng tiếp cận mật độ(</w:t>
      </w:r>
      <w:bookmarkStart w:id="119" w:name="_Hlk185280221"/>
      <w:r w:rsidRPr="006B2CAE">
        <w:rPr>
          <w:lang w:val="vi-VN"/>
        </w:rPr>
        <w:t>density-reachable</w:t>
      </w:r>
      <w:bookmarkEnd w:id="119"/>
      <w:r w:rsidRPr="006B2CAE">
        <w:rPr>
          <w:lang w:val="vi-VN"/>
        </w:rPr>
        <w:t>): liên quan đến hình thành một chuỗi liên kết các điểm trong cụm.</w:t>
      </w:r>
      <w:r w:rsidR="00A859F8" w:rsidRPr="006B2CAE">
        <w:rPr>
          <w:lang w:val="vi-VN"/>
        </w:rPr>
        <w:t xml:space="preserve"> </w:t>
      </w:r>
      <w:r w:rsidRPr="006B2CAE">
        <w:rPr>
          <w:lang w:val="vi-VN"/>
        </w:rPr>
        <w:t xml:space="preserve">Điểm p có khả năng tiếp cận mật độ bởi điểm q nếu dựa trên tham số eps và minPts, có một chuỗi các điểm </w:t>
      </w:r>
      <m:oMath>
        <m:sSub>
          <m:sSubPr>
            <m:ctrlPr>
              <w:rPr>
                <w:rFonts w:ascii="Cambria Math" w:hAnsi="Cambria Math"/>
                <w:lang w:val="vi-VN"/>
              </w:rPr>
            </m:ctrlPr>
          </m:sSubPr>
          <m:e>
            <m:r>
              <w:rPr>
                <w:rFonts w:ascii="Cambria Math" w:hAnsi="Cambria Math"/>
                <w:lang w:val="vi-VN"/>
              </w:rPr>
              <m:t>p</m:t>
            </m:r>
          </m:e>
          <m:sub>
            <m:r>
              <m:rPr>
                <m:sty m:val="p"/>
              </m:rPr>
              <w:rPr>
                <w:rFonts w:ascii="Cambria Math" w:hAnsi="Cambria Math"/>
                <w:lang w:val="vi-VN"/>
              </w:rPr>
              <m:t>1</m:t>
            </m:r>
          </m:sub>
        </m:sSub>
        <m:r>
          <m:rPr>
            <m:sty m:val="p"/>
          </m:rPr>
          <w:rPr>
            <w:rFonts w:ascii="Cambria Math" w:hAnsi="Cambria Math"/>
            <w:lang w:val="vi-VN"/>
          </w:rPr>
          <m:t>,</m:t>
        </m:r>
        <m:sSub>
          <m:sSubPr>
            <m:ctrlPr>
              <w:rPr>
                <w:rFonts w:ascii="Cambria Math" w:hAnsi="Cambria Math"/>
                <w:lang w:val="vi-VN"/>
              </w:rPr>
            </m:ctrlPr>
          </m:sSubPr>
          <m:e>
            <m:r>
              <m:rPr>
                <m:sty m:val="p"/>
              </m:rPr>
              <w:rPr>
                <w:rFonts w:ascii="Cambria Math" w:hAnsi="Cambria Math"/>
                <w:lang w:val="vi-VN"/>
              </w:rPr>
              <m:t>…,</m:t>
            </m:r>
            <m:r>
              <w:rPr>
                <w:rFonts w:ascii="Cambria Math" w:hAnsi="Cambria Math"/>
                <w:lang w:val="vi-VN"/>
              </w:rPr>
              <m:t>p</m:t>
            </m:r>
          </m:e>
          <m:sub>
            <m:r>
              <w:rPr>
                <w:rFonts w:ascii="Cambria Math" w:hAnsi="Cambria Math"/>
                <w:lang w:val="vi-VN"/>
              </w:rPr>
              <m:t>n</m:t>
            </m:r>
          </m:sub>
        </m:sSub>
      </m:oMath>
      <w:r w:rsidRPr="006B2CAE">
        <w:rPr>
          <w:lang w:val="vi-VN"/>
        </w:rPr>
        <w:t xml:space="preserve"> với </w:t>
      </w:r>
      <m:oMath>
        <m:sSub>
          <m:sSubPr>
            <m:ctrlPr>
              <w:rPr>
                <w:rFonts w:ascii="Cambria Math" w:hAnsi="Cambria Math"/>
                <w:lang w:val="vi-VN"/>
              </w:rPr>
            </m:ctrlPr>
          </m:sSubPr>
          <m:e>
            <m:r>
              <w:rPr>
                <w:rFonts w:ascii="Cambria Math" w:hAnsi="Cambria Math"/>
                <w:lang w:val="vi-VN"/>
              </w:rPr>
              <m:t>p</m:t>
            </m:r>
          </m:e>
          <m:sub>
            <m:r>
              <m:rPr>
                <m:sty m:val="p"/>
              </m:rPr>
              <w:rPr>
                <w:rFonts w:ascii="Cambria Math" w:hAnsi="Cambria Math"/>
                <w:lang w:val="vi-VN"/>
              </w:rPr>
              <m:t>1</m:t>
            </m:r>
          </m:sub>
        </m:sSub>
        <m:r>
          <m:rPr>
            <m:sty m:val="p"/>
          </m:rPr>
          <w:rPr>
            <w:rFonts w:ascii="Cambria Math" w:hAnsi="Cambria Math"/>
            <w:lang w:val="vi-VN"/>
          </w:rPr>
          <m:t>=</m:t>
        </m:r>
        <m:r>
          <w:rPr>
            <w:rFonts w:ascii="Cambria Math" w:hAnsi="Cambria Math"/>
            <w:lang w:val="vi-VN"/>
          </w:rPr>
          <m:t>q</m:t>
        </m:r>
      </m:oMath>
      <w:r w:rsidRPr="006B2CAE">
        <w:rPr>
          <w:lang w:val="vi-VN"/>
        </w:rPr>
        <w:t xml:space="preserve"> và </w:t>
      </w:r>
      <m:oMath>
        <m:sSub>
          <m:sSubPr>
            <m:ctrlPr>
              <w:rPr>
                <w:rFonts w:ascii="Cambria Math" w:hAnsi="Cambria Math"/>
                <w:lang w:val="vi-VN"/>
              </w:rPr>
            </m:ctrlPr>
          </m:sSubPr>
          <m:e>
            <m:r>
              <w:rPr>
                <w:rFonts w:ascii="Cambria Math" w:hAnsi="Cambria Math"/>
                <w:lang w:val="vi-VN"/>
              </w:rPr>
              <m:t>p</m:t>
            </m:r>
          </m:e>
          <m:sub>
            <m:r>
              <w:rPr>
                <w:rFonts w:ascii="Cambria Math" w:hAnsi="Cambria Math"/>
                <w:lang w:val="vi-VN"/>
              </w:rPr>
              <m:t>n</m:t>
            </m:r>
          </m:sub>
        </m:sSub>
        <m:r>
          <m:rPr>
            <m:sty m:val="p"/>
          </m:rPr>
          <w:rPr>
            <w:rFonts w:ascii="Cambria Math" w:hAnsi="Cambria Math"/>
            <w:lang w:val="vi-VN"/>
          </w:rPr>
          <m:t>=</m:t>
        </m:r>
        <m:r>
          <w:rPr>
            <w:rFonts w:ascii="Cambria Math" w:hAnsi="Cambria Math"/>
            <w:lang w:val="vi-VN"/>
          </w:rPr>
          <m:t>p</m:t>
        </m:r>
      </m:oMath>
      <w:r w:rsidRPr="006B2CAE">
        <w:rPr>
          <w:lang w:val="vi-VN"/>
        </w:rPr>
        <w:t xml:space="preserve"> mà </w:t>
      </w:r>
      <m:oMath>
        <m:sSub>
          <m:sSubPr>
            <m:ctrlPr>
              <w:rPr>
                <w:rFonts w:ascii="Cambria Math" w:hAnsi="Cambria Math"/>
                <w:lang w:val="vi-VN"/>
              </w:rPr>
            </m:ctrlPr>
          </m:sSubPr>
          <m:e>
            <m:r>
              <w:rPr>
                <w:rFonts w:ascii="Cambria Math" w:hAnsi="Cambria Math"/>
                <w:lang w:val="vi-VN"/>
              </w:rPr>
              <m:t>p</m:t>
            </m:r>
          </m:e>
          <m:sub>
            <m:r>
              <w:rPr>
                <w:rFonts w:ascii="Cambria Math" w:hAnsi="Cambria Math"/>
                <w:lang w:val="vi-VN"/>
              </w:rPr>
              <m:t>i</m:t>
            </m:r>
            <m:r>
              <m:rPr>
                <m:sty m:val="p"/>
              </m:rPr>
              <w:rPr>
                <w:rFonts w:ascii="Cambria Math" w:hAnsi="Cambria Math"/>
                <w:lang w:val="vi-VN"/>
              </w:rPr>
              <m:t>+1</m:t>
            </m:r>
          </m:sub>
        </m:sSub>
      </m:oMath>
      <w:r w:rsidRPr="006B2CAE">
        <w:rPr>
          <w:lang w:val="vi-VN"/>
        </w:rPr>
        <w:t xml:space="preserve"> có khả năng tiếp cận trực tiếp mật độ (directly density-reachable) từ </w:t>
      </w:r>
      <m:oMath>
        <m:sSub>
          <m:sSubPr>
            <m:ctrlPr>
              <w:rPr>
                <w:rFonts w:ascii="Cambria Math" w:hAnsi="Cambria Math"/>
                <w:lang w:val="vi-VN"/>
              </w:rPr>
            </m:ctrlPr>
          </m:sSubPr>
          <m:e>
            <m:r>
              <w:rPr>
                <w:rFonts w:ascii="Cambria Math" w:hAnsi="Cambria Math"/>
                <w:lang w:val="vi-VN"/>
              </w:rPr>
              <m:t>p</m:t>
            </m:r>
          </m:e>
          <m:sub>
            <m:r>
              <w:rPr>
                <w:rFonts w:ascii="Cambria Math" w:hAnsi="Cambria Math"/>
                <w:lang w:val="vi-VN"/>
              </w:rPr>
              <m:t>i</m:t>
            </m:r>
          </m:sub>
        </m:sSub>
      </m:oMath>
      <w:r w:rsidRPr="006B2CAE">
        <w:rPr>
          <w:lang w:val="vi-VN"/>
        </w:rPr>
        <w:t>.</w:t>
      </w:r>
    </w:p>
    <w:p w14:paraId="4FED9588" w14:textId="77777777" w:rsidR="00012BDE" w:rsidRPr="00012BDE" w:rsidRDefault="00012BDE" w:rsidP="00702DA3">
      <w:pPr>
        <w:ind w:left="720"/>
        <w:rPr>
          <w:lang w:val="vi-VN"/>
        </w:rPr>
      </w:pPr>
    </w:p>
    <w:p w14:paraId="19391168" w14:textId="77777777" w:rsidR="000B2F57" w:rsidRDefault="00012BDE" w:rsidP="00702DA3">
      <w:pPr>
        <w:keepNext/>
        <w:ind w:left="720"/>
        <w:jc w:val="center"/>
      </w:pPr>
      <w:r w:rsidRPr="00012BDE">
        <w:rPr>
          <w:noProof/>
          <w:lang w:val="vi-VN"/>
        </w:rPr>
        <w:lastRenderedPageBreak/>
        <w:drawing>
          <wp:inline distT="0" distB="0" distL="0" distR="0" wp14:anchorId="3D626EEC" wp14:editId="044636A5">
            <wp:extent cx="3381847" cy="3181794"/>
            <wp:effectExtent l="0" t="0" r="9525" b="0"/>
            <wp:docPr id="1045774147"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74147" name="Picture 1" descr="A diagram of circles and dots&#10;&#10;Description automatically generated"/>
                    <pic:cNvPicPr/>
                  </pic:nvPicPr>
                  <pic:blipFill>
                    <a:blip r:embed="rId69"/>
                    <a:stretch>
                      <a:fillRect/>
                    </a:stretch>
                  </pic:blipFill>
                  <pic:spPr>
                    <a:xfrm>
                      <a:off x="0" y="0"/>
                      <a:ext cx="3381847" cy="3181794"/>
                    </a:xfrm>
                    <a:prstGeom prst="rect">
                      <a:avLst/>
                    </a:prstGeom>
                  </pic:spPr>
                </pic:pic>
              </a:graphicData>
            </a:graphic>
          </wp:inline>
        </w:drawing>
      </w:r>
    </w:p>
    <w:p w14:paraId="688E65E9" w14:textId="27005F45" w:rsidR="00012BDE" w:rsidRPr="00012BDE" w:rsidRDefault="000B2F57" w:rsidP="00702DA3">
      <w:pPr>
        <w:pStyle w:val="Caption"/>
        <w:spacing w:line="360" w:lineRule="auto"/>
        <w:rPr>
          <w:sz w:val="26"/>
          <w:szCs w:val="22"/>
          <w:lang w:val="vi-VN"/>
        </w:rPr>
      </w:pPr>
      <w:bookmarkStart w:id="120" w:name="_Toc185502340"/>
      <w:r>
        <w:t xml:space="preserve">Figure </w:t>
      </w:r>
      <w:r>
        <w:fldChar w:fldCharType="begin"/>
      </w:r>
      <w:r>
        <w:instrText xml:space="preserve"> SEQ Figure \* ARABIC </w:instrText>
      </w:r>
      <w:r>
        <w:fldChar w:fldCharType="separate"/>
      </w:r>
      <w:r w:rsidR="00C55D93">
        <w:rPr>
          <w:noProof/>
        </w:rPr>
        <w:t>56</w:t>
      </w:r>
      <w:r>
        <w:fldChar w:fldCharType="end"/>
      </w:r>
      <w:r>
        <w:rPr>
          <w:lang w:val="vi-VN"/>
        </w:rPr>
        <w:t>. D</w:t>
      </w:r>
      <w:r w:rsidRPr="00373FE6">
        <w:rPr>
          <w:lang w:val="vi-VN"/>
        </w:rPr>
        <w:t>ensity-reachable</w:t>
      </w:r>
      <w:bookmarkEnd w:id="120"/>
    </w:p>
    <w:p w14:paraId="39E87DE0" w14:textId="6044FA4D" w:rsidR="00012BDE" w:rsidRPr="006B2CAE" w:rsidRDefault="00012BDE" w:rsidP="00702DA3">
      <w:pPr>
        <w:pStyle w:val="ListParagraph"/>
        <w:numPr>
          <w:ilvl w:val="1"/>
          <w:numId w:val="15"/>
        </w:numPr>
        <w:rPr>
          <w:lang w:val="vi-VN"/>
        </w:rPr>
      </w:pPr>
      <w:r w:rsidRPr="006B2CAE">
        <w:rPr>
          <w:lang w:val="vi-VN"/>
        </w:rPr>
        <w:t xml:space="preserve">Kết nối mật độ(density-connected): một điểm p là kết nối </w:t>
      </w:r>
      <w:r w:rsidR="00FB53E9" w:rsidRPr="006B2CAE">
        <w:rPr>
          <w:lang w:val="vi-VN"/>
        </w:rPr>
        <w:t xml:space="preserve">mật </w:t>
      </w:r>
      <w:r w:rsidR="00A769C6">
        <w:rPr>
          <w:lang w:val="vi-VN"/>
        </w:rPr>
        <w:t>đ</w:t>
      </w:r>
      <w:r w:rsidR="00FB53E9">
        <w:rPr>
          <w:lang w:val="vi-VN"/>
        </w:rPr>
        <w:t>ộ</w:t>
      </w:r>
      <w:r w:rsidRPr="006B2CAE">
        <w:rPr>
          <w:lang w:val="vi-VN"/>
        </w:rPr>
        <w:t>(density-connected) đến 1 điểm q khi và chỉ khi có một điểm o mà cả hai điểm p và q đều có khả năng tiếp cận mật độ(density-reachable) từ o. Một cụm là một tập các điểm density-connected lớn nhất. Nhiễu là điểm không thuộc cụm nào.</w:t>
      </w:r>
    </w:p>
    <w:p w14:paraId="5BBCB0FF" w14:textId="77777777" w:rsidR="00FB53E9" w:rsidRDefault="00012BDE" w:rsidP="00702DA3">
      <w:pPr>
        <w:keepNext/>
        <w:ind w:left="720"/>
      </w:pPr>
      <w:r w:rsidRPr="00012BDE">
        <w:rPr>
          <w:noProof/>
          <w:lang w:val="vi-VN"/>
        </w:rPr>
        <w:drawing>
          <wp:inline distT="0" distB="0" distL="0" distR="0" wp14:anchorId="14AB026E" wp14:editId="7F88E90F">
            <wp:extent cx="5420481" cy="2200582"/>
            <wp:effectExtent l="0" t="0" r="8890" b="9525"/>
            <wp:docPr id="1124788739" name="Picture 1" descr="A diagram of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739" name="Picture 1" descr="A diagram of circles and dots&#10;&#10;Description automatically generated"/>
                    <pic:cNvPicPr/>
                  </pic:nvPicPr>
                  <pic:blipFill>
                    <a:blip r:embed="rId70"/>
                    <a:stretch>
                      <a:fillRect/>
                    </a:stretch>
                  </pic:blipFill>
                  <pic:spPr>
                    <a:xfrm>
                      <a:off x="0" y="0"/>
                      <a:ext cx="5420481" cy="2200582"/>
                    </a:xfrm>
                    <a:prstGeom prst="rect">
                      <a:avLst/>
                    </a:prstGeom>
                  </pic:spPr>
                </pic:pic>
              </a:graphicData>
            </a:graphic>
          </wp:inline>
        </w:drawing>
      </w:r>
    </w:p>
    <w:p w14:paraId="2731D93C" w14:textId="2352EC03" w:rsidR="00012BDE" w:rsidRPr="00012BDE" w:rsidRDefault="00FB53E9" w:rsidP="00702DA3">
      <w:pPr>
        <w:pStyle w:val="Caption"/>
        <w:spacing w:line="360" w:lineRule="auto"/>
        <w:rPr>
          <w:sz w:val="26"/>
          <w:szCs w:val="22"/>
          <w:lang w:val="vi-VN"/>
        </w:rPr>
      </w:pPr>
      <w:bookmarkStart w:id="121" w:name="_Toc185502341"/>
      <w:r>
        <w:t xml:space="preserve">Figure </w:t>
      </w:r>
      <w:r>
        <w:fldChar w:fldCharType="begin"/>
      </w:r>
      <w:r>
        <w:instrText xml:space="preserve"> SEQ Figure \* ARABIC </w:instrText>
      </w:r>
      <w:r>
        <w:fldChar w:fldCharType="separate"/>
      </w:r>
      <w:r w:rsidR="00C55D93">
        <w:rPr>
          <w:noProof/>
        </w:rPr>
        <w:t>57</w:t>
      </w:r>
      <w:r>
        <w:fldChar w:fldCharType="end"/>
      </w:r>
      <w:r>
        <w:rPr>
          <w:lang w:val="vi-VN"/>
        </w:rPr>
        <w:t>. D</w:t>
      </w:r>
      <w:r w:rsidRPr="00FC7B20">
        <w:rPr>
          <w:lang w:val="vi-VN"/>
        </w:rPr>
        <w:t>ensity-connected</w:t>
      </w:r>
      <w:bookmarkEnd w:id="121"/>
    </w:p>
    <w:p w14:paraId="3E67AAFD" w14:textId="7205BA6C" w:rsidR="00012BDE" w:rsidRPr="006B2CAE" w:rsidRDefault="00012BDE" w:rsidP="00702DA3">
      <w:pPr>
        <w:pStyle w:val="ListParagraph"/>
        <w:numPr>
          <w:ilvl w:val="1"/>
          <w:numId w:val="15"/>
        </w:numPr>
        <w:rPr>
          <w:lang w:val="vi-VN"/>
        </w:rPr>
      </w:pPr>
      <w:r w:rsidRPr="006B2CAE">
        <w:rPr>
          <w:lang w:val="vi-VN"/>
        </w:rPr>
        <w:lastRenderedPageBreak/>
        <w:t xml:space="preserve">Cụm(cluster): Gọi </w:t>
      </w:r>
      <m:oMath>
        <m:sSub>
          <m:sSubPr>
            <m:ctrlPr>
              <w:rPr>
                <w:rFonts w:ascii="Cambria Math" w:hAnsi="Cambria Math"/>
                <w:lang w:val="vi-VN"/>
              </w:rPr>
            </m:ctrlPr>
          </m:sSubPr>
          <m:e>
            <m:r>
              <w:rPr>
                <w:rFonts w:ascii="Cambria Math" w:hAnsi="Cambria Math"/>
                <w:lang w:val="vi-VN"/>
              </w:rPr>
              <m:t>C</m:t>
            </m:r>
          </m:e>
          <m:sub>
            <m:r>
              <m:rPr>
                <m:sty m:val="p"/>
              </m:rPr>
              <w:rPr>
                <w:rFonts w:ascii="Cambria Math" w:hAnsi="Cambria Math"/>
                <w:lang w:val="vi-VN"/>
              </w:rPr>
              <m:t>1</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C</m:t>
            </m:r>
          </m:e>
          <m:sub>
            <m:r>
              <m:rPr>
                <m:sty m:val="p"/>
              </m:rPr>
              <w:rPr>
                <w:rFonts w:ascii="Cambria Math" w:hAnsi="Cambria Math"/>
                <w:lang w:val="vi-VN"/>
              </w:rPr>
              <m:t>2</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C</m:t>
            </m:r>
          </m:e>
          <m:sub>
            <m:r>
              <w:rPr>
                <w:rFonts w:ascii="Cambria Math" w:hAnsi="Cambria Math"/>
                <w:lang w:val="vi-VN"/>
              </w:rPr>
              <m:t>k</m:t>
            </m:r>
          </m:sub>
        </m:sSub>
      </m:oMath>
      <w:r w:rsidRPr="006B2CAE">
        <w:rPr>
          <w:lang w:val="vi-VN"/>
        </w:rPr>
        <w:t xml:space="preserve"> là một tập con không rỗng của tập dữ liệu D thỏa mãn:</w:t>
      </w:r>
    </w:p>
    <w:p w14:paraId="2A177DBC" w14:textId="76D839B8" w:rsidR="00012BDE" w:rsidRPr="006B2CAE" w:rsidRDefault="00012BDE" w:rsidP="00702DA3">
      <w:pPr>
        <w:pStyle w:val="ListParagraph"/>
        <w:numPr>
          <w:ilvl w:val="2"/>
          <w:numId w:val="15"/>
        </w:numPr>
        <w:rPr>
          <w:lang w:val="vi-VN"/>
        </w:rPr>
      </w:pPr>
      <m:oMath>
        <m:r>
          <m:rPr>
            <m:sty m:val="p"/>
          </m:rPr>
          <w:rPr>
            <w:rFonts w:ascii="Cambria Math" w:hAnsi="Cambria Math"/>
            <w:lang w:val="vi-VN"/>
          </w:rPr>
          <m:t>∀</m:t>
        </m:r>
        <m:r>
          <w:rPr>
            <w:rFonts w:ascii="Cambria Math" w:hAnsi="Cambria Math"/>
            <w:lang w:val="vi-VN"/>
          </w:rPr>
          <m:t>p</m:t>
        </m:r>
        <m:r>
          <m:rPr>
            <m:sty m:val="p"/>
          </m:rPr>
          <w:rPr>
            <w:rFonts w:ascii="Cambria Math" w:hAnsi="Cambria Math"/>
            <w:lang w:val="vi-VN"/>
          </w:rPr>
          <m:t>,</m:t>
        </m:r>
        <m:r>
          <w:rPr>
            <w:rFonts w:ascii="Cambria Math" w:hAnsi="Cambria Math"/>
            <w:lang w:val="vi-VN"/>
          </w:rPr>
          <m:t>q</m:t>
        </m:r>
        <m:r>
          <m:rPr>
            <m:sty m:val="p"/>
          </m:rPr>
          <w:rPr>
            <w:rFonts w:ascii="Cambria Math" w:hAnsi="Cambria Math"/>
            <w:lang w:val="vi-VN"/>
          </w:rPr>
          <m:t xml:space="preserve">: </m:t>
        </m:r>
        <m:r>
          <w:rPr>
            <w:rFonts w:ascii="Cambria Math" w:hAnsi="Cambria Math"/>
            <w:lang w:val="vi-VN"/>
          </w:rPr>
          <m:t>n</m:t>
        </m:r>
        <m:r>
          <m:rPr>
            <m:sty m:val="p"/>
          </m:rPr>
          <w:rPr>
            <w:rFonts w:ascii="Cambria Math" w:hAnsi="Cambria Math"/>
            <w:lang w:val="vi-VN"/>
          </w:rPr>
          <m:t>ế</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p</m:t>
        </m:r>
        <m:r>
          <m:rPr>
            <m:sty m:val="p"/>
          </m:rPr>
          <w:rPr>
            <w:rFonts w:ascii="Cambria Math" w:hAnsi="Cambria Math"/>
            <w:lang w:val="vi-VN"/>
          </w:rPr>
          <m:t>∈</m:t>
        </m:r>
        <m:r>
          <w:rPr>
            <w:rFonts w:ascii="Cambria Math" w:hAnsi="Cambria Math"/>
            <w:lang w:val="vi-VN"/>
          </w:rPr>
          <m:t>C</m:t>
        </m:r>
        <m:r>
          <m:rPr>
            <m:sty m:val="p"/>
          </m:rPr>
          <w:rPr>
            <w:rFonts w:ascii="Cambria Math" w:hAnsi="Cambria Math"/>
            <w:lang w:val="vi-VN"/>
          </w:rPr>
          <m:t xml:space="preserve"> </m:t>
        </m:r>
      </m:oMath>
      <w:r w:rsidRPr="006B2CAE">
        <w:rPr>
          <w:lang w:val="vi-VN"/>
        </w:rPr>
        <w:t xml:space="preserve">và q có khả năng tiếp cận mật độ(density-reachable) từ p thì </w:t>
      </w:r>
      <m:oMath>
        <m:r>
          <w:rPr>
            <w:rFonts w:ascii="Cambria Math" w:hAnsi="Cambria Math"/>
            <w:lang w:val="vi-VN"/>
          </w:rPr>
          <m:t>q</m:t>
        </m:r>
        <m:r>
          <m:rPr>
            <m:sty m:val="p"/>
          </m:rPr>
          <w:rPr>
            <w:rFonts w:ascii="Cambria Math" w:hAnsi="Cambria Math"/>
            <w:lang w:val="vi-VN"/>
          </w:rPr>
          <m:t>∈</m:t>
        </m:r>
        <m:r>
          <w:rPr>
            <w:rFonts w:ascii="Cambria Math" w:hAnsi="Cambria Math"/>
            <w:lang w:val="vi-VN"/>
          </w:rPr>
          <m:t>C</m:t>
        </m:r>
      </m:oMath>
      <w:r w:rsidRPr="006B2CAE">
        <w:rPr>
          <w:lang w:val="vi-VN"/>
        </w:rPr>
        <w:t>.</w:t>
      </w:r>
    </w:p>
    <w:p w14:paraId="623F5642" w14:textId="284F47B9" w:rsidR="00012BDE" w:rsidRPr="006B2CAE" w:rsidRDefault="00012BDE" w:rsidP="00702DA3">
      <w:pPr>
        <w:pStyle w:val="ListParagraph"/>
        <w:numPr>
          <w:ilvl w:val="2"/>
          <w:numId w:val="15"/>
        </w:numPr>
        <w:rPr>
          <w:lang w:val="vi-VN"/>
        </w:rPr>
      </w:pPr>
      <m:oMath>
        <m:r>
          <m:rPr>
            <m:sty m:val="p"/>
          </m:rPr>
          <w:rPr>
            <w:rFonts w:ascii="Cambria Math" w:hAnsi="Cambria Math"/>
            <w:lang w:val="vi-VN"/>
          </w:rPr>
          <m:t>∀</m:t>
        </m:r>
        <m:r>
          <w:rPr>
            <w:rFonts w:ascii="Cambria Math" w:hAnsi="Cambria Math"/>
            <w:lang w:val="vi-VN"/>
          </w:rPr>
          <m:t>p</m:t>
        </m:r>
        <m:r>
          <m:rPr>
            <m:sty m:val="p"/>
          </m:rPr>
          <w:rPr>
            <w:rFonts w:ascii="Cambria Math" w:hAnsi="Cambria Math"/>
            <w:lang w:val="vi-VN"/>
          </w:rPr>
          <m:t>,</m:t>
        </m:r>
        <m:r>
          <w:rPr>
            <w:rFonts w:ascii="Cambria Math" w:hAnsi="Cambria Math"/>
            <w:lang w:val="vi-VN"/>
          </w:rPr>
          <m:t>q</m:t>
        </m:r>
        <m:r>
          <m:rPr>
            <m:sty m:val="p"/>
          </m:rPr>
          <w:rPr>
            <w:rFonts w:ascii="Cambria Math" w:hAnsi="Cambria Math"/>
            <w:lang w:val="vi-VN"/>
          </w:rPr>
          <m:t>∈</m:t>
        </m:r>
        <m:r>
          <w:rPr>
            <w:rFonts w:ascii="Cambria Math" w:hAnsi="Cambria Math"/>
            <w:lang w:val="vi-VN"/>
          </w:rPr>
          <m:t>C</m:t>
        </m:r>
        <m:r>
          <m:rPr>
            <m:sty m:val="p"/>
          </m:rPr>
          <w:rPr>
            <w:rFonts w:ascii="Cambria Math" w:hAnsi="Cambria Math"/>
            <w:lang w:val="vi-VN"/>
          </w:rPr>
          <m:t>:</m:t>
        </m:r>
      </m:oMath>
      <w:r w:rsidRPr="006B2CAE">
        <w:rPr>
          <w:lang w:val="vi-VN"/>
        </w:rPr>
        <w:t xml:space="preserve"> p kết nối mật độ(density-connected) từ q.</w:t>
      </w:r>
    </w:p>
    <w:p w14:paraId="32DD0E53" w14:textId="7BF6E564" w:rsidR="00012BDE" w:rsidRPr="006B2CAE" w:rsidRDefault="00012BDE" w:rsidP="00702DA3">
      <w:pPr>
        <w:pStyle w:val="ListParagraph"/>
        <w:numPr>
          <w:ilvl w:val="1"/>
          <w:numId w:val="15"/>
        </w:numPr>
        <w:rPr>
          <w:lang w:val="vi-VN"/>
        </w:rPr>
      </w:pPr>
      <w:r w:rsidRPr="006B2CAE">
        <w:rPr>
          <w:lang w:val="vi-VN"/>
        </w:rPr>
        <w:t>Điểm lõi (core point): một điểm được coi là điểm lõi nếu ít nhất minPts điểm nằm trong bán kính epsilon.</w:t>
      </w:r>
    </w:p>
    <w:p w14:paraId="657B52A7" w14:textId="74135046" w:rsidR="00012BDE" w:rsidRPr="006B2CAE" w:rsidRDefault="00012BDE" w:rsidP="00702DA3">
      <w:pPr>
        <w:pStyle w:val="ListParagraph"/>
        <w:numPr>
          <w:ilvl w:val="1"/>
          <w:numId w:val="15"/>
        </w:numPr>
        <w:rPr>
          <w:lang w:val="vi-VN"/>
        </w:rPr>
      </w:pPr>
      <w:r w:rsidRPr="006B2CAE">
        <w:rPr>
          <w:lang w:val="vi-VN"/>
        </w:rPr>
        <w:t>Điểm biên (border point): các điểm không phải là điểm lõi nhưng nằm trong bán kính epsilon của một điểm lõi.</w:t>
      </w:r>
    </w:p>
    <w:p w14:paraId="471EBBF7" w14:textId="0BA3C74E" w:rsidR="00012BDE" w:rsidRPr="006B2CAE" w:rsidRDefault="00012BDE" w:rsidP="00702DA3">
      <w:pPr>
        <w:pStyle w:val="ListParagraph"/>
        <w:numPr>
          <w:ilvl w:val="1"/>
          <w:numId w:val="15"/>
        </w:numPr>
        <w:rPr>
          <w:lang w:val="vi-VN"/>
        </w:rPr>
      </w:pPr>
      <w:r w:rsidRPr="006B2CAE">
        <w:rPr>
          <w:lang w:val="vi-VN"/>
        </w:rPr>
        <w:t xml:space="preserve">Điểm nhiễu (noise point): các điểm không phải là điểm lõi hoặc điểm </w:t>
      </w:r>
      <w:r w:rsidR="004277B9" w:rsidRPr="006B2CAE">
        <w:rPr>
          <w:lang w:val="vi-VN"/>
        </w:rPr>
        <w:t>biên.</w:t>
      </w:r>
    </w:p>
    <w:p w14:paraId="321F5D1E" w14:textId="77777777" w:rsidR="00FB53E9" w:rsidRDefault="00012BDE" w:rsidP="00702DA3">
      <w:pPr>
        <w:keepNext/>
        <w:ind w:left="720"/>
        <w:jc w:val="center"/>
      </w:pPr>
      <w:r w:rsidRPr="00012BDE">
        <w:rPr>
          <w:noProof/>
          <w:lang w:val="vi-VN"/>
        </w:rPr>
        <w:drawing>
          <wp:inline distT="0" distB="0" distL="0" distR="0" wp14:anchorId="610E99A5" wp14:editId="0829282F">
            <wp:extent cx="4010585" cy="3677163"/>
            <wp:effectExtent l="0" t="0" r="9525" b="0"/>
            <wp:docPr id="193562627" name="Picture 1" descr="A diagram of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2627" name="Picture 1" descr="A diagram of circles and lines&#10;&#10;Description automatically generated"/>
                    <pic:cNvPicPr/>
                  </pic:nvPicPr>
                  <pic:blipFill>
                    <a:blip r:embed="rId71"/>
                    <a:stretch>
                      <a:fillRect/>
                    </a:stretch>
                  </pic:blipFill>
                  <pic:spPr>
                    <a:xfrm>
                      <a:off x="0" y="0"/>
                      <a:ext cx="4010585" cy="3677163"/>
                    </a:xfrm>
                    <a:prstGeom prst="rect">
                      <a:avLst/>
                    </a:prstGeom>
                  </pic:spPr>
                </pic:pic>
              </a:graphicData>
            </a:graphic>
          </wp:inline>
        </w:drawing>
      </w:r>
    </w:p>
    <w:p w14:paraId="011DD0C5" w14:textId="12C1047F" w:rsidR="00012BDE" w:rsidRPr="00FB53E9" w:rsidRDefault="00FB53E9" w:rsidP="00702DA3">
      <w:pPr>
        <w:pStyle w:val="Caption"/>
        <w:spacing w:line="360" w:lineRule="auto"/>
      </w:pPr>
      <w:bookmarkStart w:id="122" w:name="_Toc185502342"/>
      <w:r>
        <w:t xml:space="preserve">Figure </w:t>
      </w:r>
      <w:r>
        <w:fldChar w:fldCharType="begin"/>
      </w:r>
      <w:r>
        <w:instrText xml:space="preserve"> SEQ Figure \* ARABIC </w:instrText>
      </w:r>
      <w:r>
        <w:fldChar w:fldCharType="separate"/>
      </w:r>
      <w:r w:rsidR="00C55D93">
        <w:rPr>
          <w:noProof/>
        </w:rPr>
        <w:t>58</w:t>
      </w:r>
      <w:r>
        <w:fldChar w:fldCharType="end"/>
      </w:r>
      <w:r>
        <w:rPr>
          <w:lang w:val="vi-VN"/>
        </w:rPr>
        <w:t>. Phân loại các điểm trong DBScan</w:t>
      </w:r>
      <w:r w:rsidR="00012BDE" w:rsidRPr="00012BDE">
        <w:rPr>
          <w:noProof/>
          <w:lang w:val="vi-VN"/>
        </w:rPr>
        <mc:AlternateContent>
          <mc:Choice Requires="wps">
            <w:drawing>
              <wp:inline distT="0" distB="0" distL="0" distR="0" wp14:anchorId="2DF7535D" wp14:editId="0445EAC9">
                <wp:extent cx="304800" cy="304800"/>
                <wp:effectExtent l="0" t="0" r="0" b="0"/>
                <wp:docPr id="2052230000" name="AutoShape 3" descr="dbscan cluster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74E553" id="AutoShape 3" o:spid="_x0000_s1026" alt="dbscan cluster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bookmarkEnd w:id="122"/>
    </w:p>
    <w:p w14:paraId="6FDEC777" w14:textId="432F778A" w:rsidR="00012BDE" w:rsidRPr="006343E9" w:rsidRDefault="00012BDE" w:rsidP="00702DA3">
      <w:pPr>
        <w:pStyle w:val="ListParagraph"/>
        <w:numPr>
          <w:ilvl w:val="1"/>
          <w:numId w:val="15"/>
        </w:numPr>
        <w:rPr>
          <w:lang w:val="vi-VN"/>
        </w:rPr>
      </w:pPr>
      <w:r w:rsidRPr="006343E9">
        <w:rPr>
          <w:lang w:val="vi-VN"/>
        </w:rPr>
        <w:t>Tham số:</w:t>
      </w:r>
    </w:p>
    <w:p w14:paraId="4FEA1588" w14:textId="77777777" w:rsidR="006343E9" w:rsidRPr="006343E9" w:rsidRDefault="00012BDE" w:rsidP="00702DA3">
      <w:pPr>
        <w:pStyle w:val="ListParagraph"/>
        <w:numPr>
          <w:ilvl w:val="2"/>
          <w:numId w:val="15"/>
        </w:numPr>
        <w:rPr>
          <w:rFonts w:ascii="Cambria Math" w:hAnsi="Cambria Math"/>
          <w:lang w:val="vi-VN"/>
        </w:rPr>
      </w:pPr>
      <w:r w:rsidRPr="006343E9">
        <w:rPr>
          <w:rFonts w:ascii="Cambria Math" w:hAnsi="Cambria Math"/>
          <w:lang w:val="vi-VN"/>
        </w:rPr>
        <w:lastRenderedPageBreak/>
        <w:t xml:space="preserve">epsilon ( </w:t>
      </w:r>
      <m:oMath>
        <m:r>
          <w:rPr>
            <w:rFonts w:ascii="Cambria Math" w:hAnsi="Cambria Math"/>
            <w:lang w:val="vi-VN"/>
          </w:rPr>
          <m:t>ε</m:t>
        </m:r>
      </m:oMath>
      <w:r w:rsidRPr="006343E9">
        <w:rPr>
          <w:rFonts w:ascii="Cambria Math" w:hAnsi="Cambria Math"/>
          <w:lang w:val="vi-VN"/>
        </w:rPr>
        <w:t>&gt; 0): bán kính lớn nhất vùng lân cận.</w:t>
      </w:r>
    </w:p>
    <w:p w14:paraId="5DD51B18" w14:textId="44DF91D3" w:rsidR="00627A0D" w:rsidRPr="006343E9" w:rsidRDefault="00012BDE" w:rsidP="00702DA3">
      <w:pPr>
        <w:pStyle w:val="ListParagraph"/>
        <w:numPr>
          <w:ilvl w:val="2"/>
          <w:numId w:val="15"/>
        </w:numPr>
        <w:rPr>
          <w:rFonts w:ascii="Cambria Math" w:hAnsi="Cambria Math"/>
          <w:lang w:val="vi-VN"/>
        </w:rPr>
      </w:pPr>
      <w:r w:rsidRPr="006343E9">
        <w:rPr>
          <w:rFonts w:ascii="Cambria Math" w:hAnsi="Cambria Math"/>
          <w:lang w:val="vi-VN"/>
        </w:rPr>
        <w:t>minPts(ngưỡng): số lượng tối thiểu điểm lân cận (bao gồm chính nó) cần thiết để một điểm trở thành core point (điểm lõi).</w:t>
      </w:r>
    </w:p>
    <w:p w14:paraId="1DCF683B" w14:textId="20038585" w:rsidR="00F774BF" w:rsidRPr="006E0332" w:rsidRDefault="00997C46"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Pr>
          <w:rFonts w:ascii="Consolas" w:hAnsi="Consolas" w:cs="Courier New"/>
          <w:sz w:val="17"/>
          <w:szCs w:val="17"/>
        </w:rPr>
        <w:t xml:space="preserve">1. </w:t>
      </w:r>
      <w:r>
        <w:rPr>
          <w:rFonts w:ascii="Consolas" w:hAnsi="Consolas" w:cs="Courier New"/>
          <w:color w:val="000000"/>
          <w:sz w:val="17"/>
          <w:szCs w:val="17"/>
        </w:rPr>
        <w:t> </w:t>
      </w:r>
      <w:r w:rsidR="00F774BF" w:rsidRPr="006E0332">
        <w:rPr>
          <w:rFonts w:ascii="Consolas" w:hAnsi="Consolas" w:cs="Courier New"/>
          <w:color w:val="000000"/>
          <w:sz w:val="18"/>
          <w:szCs w:val="18"/>
        </w:rPr>
        <w:t>DBSCAN(DB, distFunc, eps, minPts) {</w:t>
      </w:r>
    </w:p>
    <w:p w14:paraId="38DE633F"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C := 0                                     // Bộ đếm cụm</w:t>
      </w:r>
    </w:p>
    <w:p w14:paraId="46922A20"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for each point P in database DB {</w:t>
      </w:r>
    </w:p>
    <w:p w14:paraId="7066D6FA"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if label(P) ≠ undefined then continue  // Đã được xử lý trước đó</w:t>
      </w:r>
    </w:p>
    <w:p w14:paraId="34522E5B"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Neighbors N := RangeQuery(DB, distFunc, P, eps) // Tìm hàng xóm</w:t>
      </w:r>
    </w:p>
    <w:p w14:paraId="4FC92483"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if |N| &lt; minPts then {                 </w:t>
      </w:r>
    </w:p>
    <w:p w14:paraId="728A8C0E"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label(P) := Noise                 // Gán nhãn là Nhiễu</w:t>
      </w:r>
    </w:p>
    <w:p w14:paraId="482BE674"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continue                         </w:t>
      </w:r>
    </w:p>
    <w:p w14:paraId="5734C33C"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w:t>
      </w:r>
    </w:p>
    <w:p w14:paraId="1E32BF7F"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C := C + 1                            // Nhãn cụm tiếp theo</w:t>
      </w:r>
    </w:p>
    <w:p w14:paraId="1BE937CA"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label(P) := C                         // Gán nhãn cho điểm ban đầu</w:t>
      </w:r>
    </w:p>
    <w:p w14:paraId="5D0E1341"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ExpansionSet S := N \ {P}             // Tập hợp các điểm lân cận để mở rộng</w:t>
      </w:r>
    </w:p>
    <w:p w14:paraId="00057A69"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for each point Q in S {</w:t>
      </w:r>
    </w:p>
    <w:p w14:paraId="6D35C0CB"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if label(Q) = Noise then label(Q) := C  // Thay đổi Nhiễu thành điểm biên</w:t>
      </w:r>
    </w:p>
    <w:p w14:paraId="423223DC"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if label(Q) ≠ undefined then continue   // Đã được xử lý trước đó</w:t>
      </w:r>
    </w:p>
    <w:p w14:paraId="189676C8"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label(Q) := C                          // Gán nhãn cho hàng xóm</w:t>
      </w:r>
    </w:p>
    <w:p w14:paraId="5F57918C"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Neighbors N := RangeQuery(DB, distFunc, Q, eps) // Tìm hàng xóm</w:t>
      </w:r>
    </w:p>
    <w:p w14:paraId="3D779F38"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if |N| ≥ minPts then {                       </w:t>
      </w:r>
    </w:p>
    <w:p w14:paraId="31240EBF"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ExpansionSet := ExpansionSet </w:t>
      </w:r>
      <w:r w:rsidRPr="006E0332">
        <w:rPr>
          <w:rFonts w:ascii="Cambria Math" w:hAnsi="Cambria Math" w:cs="Cambria Math"/>
          <w:color w:val="000000"/>
          <w:sz w:val="18"/>
          <w:szCs w:val="18"/>
        </w:rPr>
        <w:t>∪</w:t>
      </w:r>
      <w:r w:rsidRPr="006E0332">
        <w:rPr>
          <w:rFonts w:ascii="Consolas" w:hAnsi="Consolas" w:cs="Courier New"/>
          <w:color w:val="000000"/>
          <w:sz w:val="18"/>
          <w:szCs w:val="18"/>
        </w:rPr>
        <w:t xml:space="preserve"> N    // Th</w:t>
      </w:r>
      <w:r w:rsidRPr="006E0332">
        <w:rPr>
          <w:rFonts w:ascii="Consolas" w:hAnsi="Consolas" w:cs="Consolas"/>
          <w:color w:val="000000"/>
          <w:sz w:val="18"/>
          <w:szCs w:val="18"/>
        </w:rPr>
        <w:t>ê</w:t>
      </w:r>
      <w:r w:rsidRPr="006E0332">
        <w:rPr>
          <w:rFonts w:ascii="Consolas" w:hAnsi="Consolas" w:cs="Courier New"/>
          <w:color w:val="000000"/>
          <w:sz w:val="18"/>
          <w:szCs w:val="18"/>
        </w:rPr>
        <w:t>m h</w:t>
      </w:r>
      <w:r w:rsidRPr="006E0332">
        <w:rPr>
          <w:rFonts w:ascii="Consolas" w:hAnsi="Consolas" w:cs="Consolas"/>
          <w:color w:val="000000"/>
          <w:sz w:val="18"/>
          <w:szCs w:val="18"/>
        </w:rPr>
        <w:t>à</w:t>
      </w:r>
      <w:r w:rsidRPr="006E0332">
        <w:rPr>
          <w:rFonts w:ascii="Consolas" w:hAnsi="Consolas" w:cs="Courier New"/>
          <w:color w:val="000000"/>
          <w:sz w:val="18"/>
          <w:szCs w:val="18"/>
        </w:rPr>
        <w:t>ng x</w:t>
      </w:r>
      <w:r w:rsidRPr="006E0332">
        <w:rPr>
          <w:rFonts w:ascii="Consolas" w:hAnsi="Consolas" w:cs="Consolas"/>
          <w:color w:val="000000"/>
          <w:sz w:val="18"/>
          <w:szCs w:val="18"/>
        </w:rPr>
        <w:t>ó</w:t>
      </w:r>
      <w:r w:rsidRPr="006E0332">
        <w:rPr>
          <w:rFonts w:ascii="Consolas" w:hAnsi="Consolas" w:cs="Courier New"/>
          <w:color w:val="000000"/>
          <w:sz w:val="18"/>
          <w:szCs w:val="18"/>
        </w:rPr>
        <w:t>m m</w:t>
      </w:r>
      <w:r w:rsidRPr="006E0332">
        <w:rPr>
          <w:rFonts w:ascii="Consolas" w:hAnsi="Consolas" w:cs="Consolas"/>
          <w:color w:val="000000"/>
          <w:sz w:val="18"/>
          <w:szCs w:val="18"/>
        </w:rPr>
        <w:t>ớ</w:t>
      </w:r>
      <w:r w:rsidRPr="006E0332">
        <w:rPr>
          <w:rFonts w:ascii="Consolas" w:hAnsi="Consolas" w:cs="Courier New"/>
          <w:color w:val="000000"/>
          <w:sz w:val="18"/>
          <w:szCs w:val="18"/>
        </w:rPr>
        <w:t>i v</w:t>
      </w:r>
      <w:r w:rsidRPr="006E0332">
        <w:rPr>
          <w:rFonts w:ascii="Consolas" w:hAnsi="Consolas" w:cs="Consolas"/>
          <w:color w:val="000000"/>
          <w:sz w:val="18"/>
          <w:szCs w:val="18"/>
        </w:rPr>
        <w:t>à</w:t>
      </w:r>
      <w:r w:rsidRPr="006E0332">
        <w:rPr>
          <w:rFonts w:ascii="Consolas" w:hAnsi="Consolas" w:cs="Courier New"/>
          <w:color w:val="000000"/>
          <w:sz w:val="18"/>
          <w:szCs w:val="18"/>
        </w:rPr>
        <w:t>o t</w:t>
      </w:r>
      <w:r w:rsidRPr="006E0332">
        <w:rPr>
          <w:rFonts w:ascii="Consolas" w:hAnsi="Consolas" w:cs="Consolas"/>
          <w:color w:val="000000"/>
          <w:sz w:val="18"/>
          <w:szCs w:val="18"/>
        </w:rPr>
        <w:t>ậ</w:t>
      </w:r>
      <w:r w:rsidRPr="006E0332">
        <w:rPr>
          <w:rFonts w:ascii="Consolas" w:hAnsi="Consolas" w:cs="Courier New"/>
          <w:color w:val="000000"/>
          <w:sz w:val="18"/>
          <w:szCs w:val="18"/>
        </w:rPr>
        <w:t>p h</w:t>
      </w:r>
      <w:r w:rsidRPr="006E0332">
        <w:rPr>
          <w:rFonts w:ascii="Consolas" w:hAnsi="Consolas" w:cs="Consolas"/>
          <w:color w:val="000000"/>
          <w:sz w:val="18"/>
          <w:szCs w:val="18"/>
        </w:rPr>
        <w:t>ợ</w:t>
      </w:r>
      <w:r w:rsidRPr="006E0332">
        <w:rPr>
          <w:rFonts w:ascii="Consolas" w:hAnsi="Consolas" w:cs="Courier New"/>
          <w:color w:val="000000"/>
          <w:sz w:val="18"/>
          <w:szCs w:val="18"/>
        </w:rPr>
        <w:t>p m</w:t>
      </w:r>
      <w:r w:rsidRPr="006E0332">
        <w:rPr>
          <w:rFonts w:ascii="Consolas" w:hAnsi="Consolas" w:cs="Consolas"/>
          <w:color w:val="000000"/>
          <w:sz w:val="18"/>
          <w:szCs w:val="18"/>
        </w:rPr>
        <w:t>ở</w:t>
      </w:r>
      <w:r w:rsidRPr="006E0332">
        <w:rPr>
          <w:rFonts w:ascii="Consolas" w:hAnsi="Consolas" w:cs="Courier New"/>
          <w:color w:val="000000"/>
          <w:sz w:val="18"/>
          <w:szCs w:val="18"/>
        </w:rPr>
        <w:t xml:space="preserve"> r</w:t>
      </w:r>
      <w:r w:rsidRPr="006E0332">
        <w:rPr>
          <w:rFonts w:ascii="Consolas" w:hAnsi="Consolas" w:cs="Consolas"/>
          <w:color w:val="000000"/>
          <w:sz w:val="18"/>
          <w:szCs w:val="18"/>
        </w:rPr>
        <w:t>ộ</w:t>
      </w:r>
      <w:r w:rsidRPr="006E0332">
        <w:rPr>
          <w:rFonts w:ascii="Consolas" w:hAnsi="Consolas" w:cs="Courier New"/>
          <w:color w:val="000000"/>
          <w:sz w:val="18"/>
          <w:szCs w:val="18"/>
        </w:rPr>
        <w:t>ng</w:t>
      </w:r>
    </w:p>
    <w:p w14:paraId="4F568256"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w:t>
      </w:r>
    </w:p>
    <w:p w14:paraId="44D30BFC"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w:t>
      </w:r>
    </w:p>
    <w:p w14:paraId="6F7FAE37" w14:textId="77777777" w:rsidR="00F774BF"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color w:val="000000"/>
          <w:sz w:val="18"/>
          <w:szCs w:val="18"/>
        </w:rPr>
      </w:pPr>
      <w:r w:rsidRPr="006E0332">
        <w:rPr>
          <w:rFonts w:ascii="Consolas" w:hAnsi="Consolas" w:cs="Courier New"/>
          <w:color w:val="000000"/>
          <w:sz w:val="18"/>
          <w:szCs w:val="18"/>
        </w:rPr>
        <w:t xml:space="preserve">    }</w:t>
      </w:r>
    </w:p>
    <w:p w14:paraId="6CA4B01E" w14:textId="104B74DC" w:rsidR="00997C46" w:rsidRPr="006E0332" w:rsidRDefault="00F774BF" w:rsidP="00702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388845887"/>
        <w:rPr>
          <w:rFonts w:ascii="Consolas" w:hAnsi="Consolas" w:cs="Courier New"/>
          <w:sz w:val="18"/>
          <w:szCs w:val="18"/>
        </w:rPr>
      </w:pPr>
      <w:r w:rsidRPr="006E0332">
        <w:rPr>
          <w:rFonts w:ascii="Consolas" w:hAnsi="Consolas" w:cs="Courier New"/>
          <w:color w:val="000000"/>
          <w:sz w:val="18"/>
          <w:szCs w:val="18"/>
        </w:rPr>
        <w:t>}</w:t>
      </w:r>
    </w:p>
    <w:p w14:paraId="57D815D7" w14:textId="77777777" w:rsidR="008E4035" w:rsidRPr="004277B9" w:rsidRDefault="008E4035" w:rsidP="00702DA3">
      <w:pPr>
        <w:pStyle w:val="ListParagraph"/>
        <w:numPr>
          <w:ilvl w:val="0"/>
          <w:numId w:val="0"/>
        </w:numPr>
        <w:ind w:left="1440"/>
        <w:rPr>
          <w:rFonts w:ascii="Cambria Math" w:hAnsi="Cambria Math"/>
          <w:lang w:val="vi-VN"/>
        </w:rPr>
      </w:pPr>
    </w:p>
    <w:p w14:paraId="687026E9" w14:textId="4814EE36" w:rsidR="003945CB" w:rsidRDefault="009A6BA3" w:rsidP="00702DA3">
      <w:pPr>
        <w:pStyle w:val="Heading3"/>
        <w:rPr>
          <w:lang w:val="vi-VN"/>
        </w:rPr>
      </w:pPr>
      <w:bookmarkStart w:id="123" w:name="_Toc185471242"/>
      <w:r>
        <w:rPr>
          <w:lang w:val="en-US"/>
        </w:rPr>
        <w:t>Thực nghiệm</w:t>
      </w:r>
      <w:bookmarkEnd w:id="123"/>
    </w:p>
    <w:p w14:paraId="0EEAF5E7" w14:textId="77777777" w:rsidR="007E0937" w:rsidRPr="007E0937" w:rsidRDefault="00385BD1" w:rsidP="00702DA3">
      <w:pPr>
        <w:pStyle w:val="ListParagraph"/>
        <w:numPr>
          <w:ilvl w:val="0"/>
          <w:numId w:val="15"/>
        </w:numPr>
        <w:rPr>
          <w:lang w:val="vi-VN"/>
        </w:rPr>
      </w:pPr>
      <w:r w:rsidRPr="007E0937">
        <w:rPr>
          <w:lang w:val="vi-VN"/>
        </w:rPr>
        <w:t>Các bước thực hiện:</w:t>
      </w:r>
    </w:p>
    <w:p w14:paraId="58B55796" w14:textId="4685A246" w:rsidR="00385BD1" w:rsidRPr="007E0937" w:rsidRDefault="00385BD1" w:rsidP="00702DA3">
      <w:pPr>
        <w:pStyle w:val="ListParagraph"/>
        <w:numPr>
          <w:ilvl w:val="1"/>
          <w:numId w:val="15"/>
        </w:numPr>
        <w:rPr>
          <w:lang w:val="vi-VN"/>
        </w:rPr>
      </w:pPr>
      <w:r w:rsidRPr="007E0937">
        <w:rPr>
          <w:lang w:val="vi-VN"/>
        </w:rPr>
        <w:t>Bước 1: Xử lý dữ liệu đầu vào: Chọn những cột cần tính toán, loại bỏ các dòng có giá trị null</w:t>
      </w:r>
      <w:r w:rsidR="00A1324E">
        <w:rPr>
          <w:lang w:val="vi-VN"/>
        </w:rPr>
        <w:t>, đánh số thứ tự</w:t>
      </w:r>
      <w:r w:rsidRPr="007E0937">
        <w:rPr>
          <w:lang w:val="vi-VN"/>
        </w:rPr>
        <w:t>.</w:t>
      </w:r>
    </w:p>
    <w:p w14:paraId="789D0E56" w14:textId="77777777" w:rsidR="007E0937" w:rsidRPr="007E0937" w:rsidRDefault="00385BD1" w:rsidP="00702DA3">
      <w:pPr>
        <w:pStyle w:val="ListParagraph"/>
        <w:numPr>
          <w:ilvl w:val="1"/>
          <w:numId w:val="15"/>
        </w:numPr>
        <w:rPr>
          <w:lang w:val="vi-VN"/>
        </w:rPr>
      </w:pPr>
      <w:r w:rsidRPr="007E0937">
        <w:rPr>
          <w:lang w:val="vi-VN"/>
        </w:rPr>
        <w:t xml:space="preserve">Bước 2: Tính khoảng cách Euclidean giữa các điểm dữ liệu, bao gồm </w:t>
      </w:r>
      <w:r w:rsidRPr="007E0937">
        <w:rPr>
          <w:lang w:val="vi-VN"/>
        </w:rPr>
        <w:lastRenderedPageBreak/>
        <w:t>chính điểm đó.</w:t>
      </w:r>
    </w:p>
    <w:p w14:paraId="5ED4EEE7" w14:textId="558328D3" w:rsidR="007E0937" w:rsidRPr="007E0937" w:rsidRDefault="00385BD1" w:rsidP="00702DA3">
      <w:pPr>
        <w:pStyle w:val="ListParagraph"/>
        <w:numPr>
          <w:ilvl w:val="1"/>
          <w:numId w:val="15"/>
        </w:numPr>
        <w:rPr>
          <w:lang w:val="vi-VN"/>
        </w:rPr>
      </w:pPr>
      <w:r w:rsidRPr="007E0937">
        <w:rPr>
          <w:lang w:val="vi-VN"/>
        </w:rPr>
        <w:t>Bước 3: Khai báo bán kính lân cận eps và số điểm lân cận nhỏ nhất minPts</w:t>
      </w:r>
      <w:r w:rsidR="00A1324E">
        <w:rPr>
          <w:lang w:val="vi-VN"/>
        </w:rPr>
        <w:t>, broadcast hai giá trị này.</w:t>
      </w:r>
    </w:p>
    <w:p w14:paraId="4536FFC7" w14:textId="77777777" w:rsidR="007E0937" w:rsidRPr="007E0937" w:rsidRDefault="00385BD1" w:rsidP="00702DA3">
      <w:pPr>
        <w:pStyle w:val="ListParagraph"/>
        <w:numPr>
          <w:ilvl w:val="1"/>
          <w:numId w:val="15"/>
        </w:numPr>
        <w:rPr>
          <w:lang w:val="vi-VN"/>
        </w:rPr>
      </w:pPr>
      <w:r w:rsidRPr="007E0937">
        <w:rPr>
          <w:lang w:val="vi-VN"/>
        </w:rPr>
        <w:t>Bước 4: Tìm hàng xóm cho tất cả các điểm. Hàng xóm của một điểm cũng bao gồm chính điểm đó.</w:t>
      </w:r>
    </w:p>
    <w:p w14:paraId="06940E9A" w14:textId="77777777" w:rsidR="007E0937" w:rsidRPr="007E0937" w:rsidRDefault="00385BD1" w:rsidP="00702DA3">
      <w:pPr>
        <w:pStyle w:val="ListParagraph"/>
        <w:numPr>
          <w:ilvl w:val="1"/>
          <w:numId w:val="15"/>
        </w:numPr>
        <w:rPr>
          <w:lang w:val="vi-VN"/>
        </w:rPr>
      </w:pPr>
      <w:r w:rsidRPr="007E0937">
        <w:rPr>
          <w:lang w:val="vi-VN"/>
        </w:rPr>
        <w:t>Bước 5: Phân loại các điểm core, border, noise dựa trên số lượng hàng xóm và minPts, khởi tạo cluster id ban đầu cho các điểm là 0.</w:t>
      </w:r>
    </w:p>
    <w:p w14:paraId="65569418" w14:textId="77777777" w:rsidR="007E0937" w:rsidRPr="007E0937" w:rsidRDefault="00385BD1" w:rsidP="00702DA3">
      <w:pPr>
        <w:pStyle w:val="ListParagraph"/>
        <w:numPr>
          <w:ilvl w:val="1"/>
          <w:numId w:val="15"/>
        </w:numPr>
        <w:rPr>
          <w:lang w:val="vi-VN"/>
        </w:rPr>
      </w:pPr>
      <w:r w:rsidRPr="007E0937">
        <w:rPr>
          <w:lang w:val="vi-VN"/>
        </w:rPr>
        <w:t>Bước 6: Khởi tạo 1 biến cluster_id = 0. Chọn một điểm core từ Dataframe. Lấy các điểm hàng xóm từ điểm core đã chọn, tăng biến cluster_id lên 1, cập nhật cluster_id cho các điểm này bao gồm điểm core đã chọn.</w:t>
      </w:r>
    </w:p>
    <w:p w14:paraId="01826A66" w14:textId="77777777" w:rsidR="007E0937" w:rsidRPr="007E0937" w:rsidRDefault="00385BD1" w:rsidP="00702DA3">
      <w:pPr>
        <w:pStyle w:val="ListParagraph"/>
        <w:numPr>
          <w:ilvl w:val="1"/>
          <w:numId w:val="15"/>
        </w:numPr>
        <w:rPr>
          <w:lang w:val="vi-VN"/>
        </w:rPr>
      </w:pPr>
      <w:r w:rsidRPr="007E0937">
        <w:rPr>
          <w:lang w:val="vi-VN"/>
        </w:rPr>
        <w:t>Bước 7: Từ điểm core point, mở rộng cụm dựa vào hàng xóm của các điểm đã cập nhật cluster id ở trên. Chỉ thêm các điểm core và border vào cụm. Dừng khi không tìm thấy điểm core và border trong các hàng xóm.</w:t>
      </w:r>
    </w:p>
    <w:p w14:paraId="15B9A190" w14:textId="24A5A39C" w:rsidR="00385BD1" w:rsidRPr="007E0937" w:rsidRDefault="00385BD1" w:rsidP="00702DA3">
      <w:pPr>
        <w:pStyle w:val="ListParagraph"/>
        <w:numPr>
          <w:ilvl w:val="1"/>
          <w:numId w:val="15"/>
        </w:numPr>
        <w:rPr>
          <w:lang w:val="vi-VN"/>
        </w:rPr>
      </w:pPr>
      <w:r w:rsidRPr="007E0937">
        <w:rPr>
          <w:lang w:val="vi-VN"/>
        </w:rPr>
        <w:t>Bước 8: Lặp lại bước 6 đến khi không tìm thấy điểm core trong Dataframe.</w:t>
      </w:r>
    </w:p>
    <w:p w14:paraId="66688198" w14:textId="77777777" w:rsidR="007661B8" w:rsidRDefault="002D2AF6" w:rsidP="00702DA3">
      <w:pPr>
        <w:keepNext/>
        <w:ind w:left="720"/>
        <w:jc w:val="center"/>
      </w:pPr>
      <w:r>
        <w:rPr>
          <w:noProof/>
          <w:lang w:val="vi-VN"/>
        </w:rPr>
        <w:lastRenderedPageBreak/>
        <w:drawing>
          <wp:inline distT="0" distB="0" distL="0" distR="0" wp14:anchorId="3D1BB261" wp14:editId="40668132">
            <wp:extent cx="5580380" cy="6024245"/>
            <wp:effectExtent l="0" t="0" r="1270" b="0"/>
            <wp:docPr id="1968555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55769" name="Picture 3"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80380" cy="6024245"/>
                    </a:xfrm>
                    <a:prstGeom prst="rect">
                      <a:avLst/>
                    </a:prstGeom>
                  </pic:spPr>
                </pic:pic>
              </a:graphicData>
            </a:graphic>
          </wp:inline>
        </w:drawing>
      </w:r>
    </w:p>
    <w:p w14:paraId="0D77C58A" w14:textId="0101510B" w:rsidR="00385BD1" w:rsidRPr="00385BD1" w:rsidRDefault="007661B8" w:rsidP="00702DA3">
      <w:pPr>
        <w:pStyle w:val="Caption"/>
        <w:spacing w:line="360" w:lineRule="auto"/>
        <w:rPr>
          <w:sz w:val="26"/>
          <w:szCs w:val="22"/>
          <w:lang w:val="vi-VN"/>
        </w:rPr>
      </w:pPr>
      <w:bookmarkStart w:id="124" w:name="_Toc185502343"/>
      <w:r>
        <w:t xml:space="preserve">Figure </w:t>
      </w:r>
      <w:r>
        <w:fldChar w:fldCharType="begin"/>
      </w:r>
      <w:r>
        <w:instrText xml:space="preserve"> SEQ Figure \* ARABIC </w:instrText>
      </w:r>
      <w:r>
        <w:fldChar w:fldCharType="separate"/>
      </w:r>
      <w:r w:rsidR="00C55D93">
        <w:rPr>
          <w:noProof/>
        </w:rPr>
        <w:t>59</w:t>
      </w:r>
      <w:r>
        <w:fldChar w:fldCharType="end"/>
      </w:r>
      <w:r>
        <w:rPr>
          <w:lang w:val="vi-VN"/>
        </w:rPr>
        <w:t>. Mô tả song song hóa giải thuật DBScan</w:t>
      </w:r>
      <w:bookmarkEnd w:id="124"/>
    </w:p>
    <w:p w14:paraId="46E209C3" w14:textId="720168F9" w:rsidR="00385BD1" w:rsidRPr="00673658" w:rsidRDefault="00385BD1" w:rsidP="00702DA3">
      <w:pPr>
        <w:pStyle w:val="ListParagraph"/>
        <w:numPr>
          <w:ilvl w:val="0"/>
          <w:numId w:val="15"/>
        </w:numPr>
        <w:rPr>
          <w:lang w:val="vi-VN"/>
        </w:rPr>
      </w:pPr>
      <w:r w:rsidRPr="00673658">
        <w:rPr>
          <w:lang w:val="vi-VN"/>
        </w:rPr>
        <w:t>Chạy thuật toán:</w:t>
      </w:r>
    </w:p>
    <w:p w14:paraId="689D5461" w14:textId="58F5774C" w:rsidR="00385BD1" w:rsidRPr="00673658" w:rsidRDefault="00385BD1" w:rsidP="00702DA3">
      <w:pPr>
        <w:pStyle w:val="ListParagraph"/>
        <w:numPr>
          <w:ilvl w:val="1"/>
          <w:numId w:val="15"/>
        </w:numPr>
        <w:rPr>
          <w:lang w:val="vi-VN"/>
        </w:rPr>
      </w:pPr>
      <w:r w:rsidRPr="00673658">
        <w:rPr>
          <w:lang w:val="vi-VN"/>
        </w:rPr>
        <w:t>Bước 1: Xử lý dữ liệu đầu vào: Chọn những cột cần tính toán, loại bỏ các dòng có giá trị null</w:t>
      </w:r>
      <w:r w:rsidR="00A1324E">
        <w:rPr>
          <w:lang w:val="vi-VN"/>
        </w:rPr>
        <w:t>, đánh số thứ tự</w:t>
      </w:r>
      <w:r w:rsidRPr="00673658">
        <w:rPr>
          <w:lang w:val="vi-VN"/>
        </w:rPr>
        <w:t>.</w:t>
      </w:r>
    </w:p>
    <w:p w14:paraId="126F2B16" w14:textId="77777777" w:rsidR="007661B8" w:rsidRDefault="00411D58" w:rsidP="00702DA3">
      <w:pPr>
        <w:keepNext/>
        <w:ind w:left="720"/>
        <w:jc w:val="center"/>
      </w:pPr>
      <w:r w:rsidRPr="00643004">
        <w:rPr>
          <w:noProof/>
          <w:szCs w:val="26"/>
          <w:lang w:val="vi-VN"/>
        </w:rPr>
        <w:lastRenderedPageBreak/>
        <w:drawing>
          <wp:inline distT="0" distB="0" distL="0" distR="0" wp14:anchorId="311DF693" wp14:editId="4D7C5C29">
            <wp:extent cx="5580380" cy="3568224"/>
            <wp:effectExtent l="0" t="0" r="1270" b="0"/>
            <wp:docPr id="1066095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95171" name="Picture 1" descr="A screenshot of a computer&#10;&#10;Description automatically generated"/>
                    <pic:cNvPicPr/>
                  </pic:nvPicPr>
                  <pic:blipFill>
                    <a:blip r:embed="rId73"/>
                    <a:stretch>
                      <a:fillRect/>
                    </a:stretch>
                  </pic:blipFill>
                  <pic:spPr>
                    <a:xfrm>
                      <a:off x="0" y="0"/>
                      <a:ext cx="5580380" cy="3568224"/>
                    </a:xfrm>
                    <a:prstGeom prst="rect">
                      <a:avLst/>
                    </a:prstGeom>
                  </pic:spPr>
                </pic:pic>
              </a:graphicData>
            </a:graphic>
          </wp:inline>
        </w:drawing>
      </w:r>
    </w:p>
    <w:p w14:paraId="76BB0592" w14:textId="43CD1E11" w:rsidR="00385BD1" w:rsidRPr="00385BD1" w:rsidRDefault="007661B8" w:rsidP="00702DA3">
      <w:pPr>
        <w:pStyle w:val="Caption"/>
        <w:spacing w:line="360" w:lineRule="auto"/>
        <w:rPr>
          <w:sz w:val="26"/>
          <w:szCs w:val="22"/>
          <w:lang w:val="vi-VN"/>
        </w:rPr>
      </w:pPr>
      <w:bookmarkStart w:id="125" w:name="_Toc185502344"/>
      <w:r>
        <w:t xml:space="preserve">Figure </w:t>
      </w:r>
      <w:r>
        <w:fldChar w:fldCharType="begin"/>
      </w:r>
      <w:r>
        <w:instrText xml:space="preserve"> SEQ Figure \* ARABIC </w:instrText>
      </w:r>
      <w:r>
        <w:fldChar w:fldCharType="separate"/>
      </w:r>
      <w:r w:rsidR="00C55D93">
        <w:rPr>
          <w:noProof/>
        </w:rPr>
        <w:t>60</w:t>
      </w:r>
      <w:r>
        <w:fldChar w:fldCharType="end"/>
      </w:r>
      <w:r>
        <w:rPr>
          <w:lang w:val="vi-VN"/>
        </w:rPr>
        <w:t>. Xử lý dữ liệu đầu vào</w:t>
      </w:r>
      <w:bookmarkEnd w:id="125"/>
    </w:p>
    <w:p w14:paraId="7FD1A74C" w14:textId="3E01CEE3" w:rsidR="00385BD1" w:rsidRPr="00673658" w:rsidRDefault="00385BD1" w:rsidP="00702DA3">
      <w:pPr>
        <w:pStyle w:val="ListParagraph"/>
        <w:numPr>
          <w:ilvl w:val="1"/>
          <w:numId w:val="15"/>
        </w:numPr>
        <w:rPr>
          <w:lang w:val="vi-VN"/>
        </w:rPr>
      </w:pPr>
      <w:r w:rsidRPr="00673658">
        <w:rPr>
          <w:lang w:val="vi-VN"/>
        </w:rPr>
        <w:t>Bước 2: Tính khoảng cách Euclidean giữa các điểm dữ liệu, bao gồm chính điểm đó.</w:t>
      </w:r>
    </w:p>
    <w:p w14:paraId="009B72C5" w14:textId="77777777" w:rsidR="007661B8" w:rsidRDefault="000C7509" w:rsidP="00702DA3">
      <w:pPr>
        <w:keepNext/>
        <w:ind w:left="720"/>
        <w:jc w:val="center"/>
      </w:pPr>
      <w:r w:rsidRPr="000C7509">
        <w:rPr>
          <w:rFonts w:eastAsia="Aptos"/>
          <w:noProof/>
          <w:kern w:val="2"/>
          <w:szCs w:val="26"/>
          <w:lang w:val="vi-VN"/>
          <w14:ligatures w14:val="standardContextual"/>
        </w:rPr>
        <w:drawing>
          <wp:inline distT="0" distB="0" distL="0" distR="0" wp14:anchorId="04EE1642" wp14:editId="39286B2B">
            <wp:extent cx="5580380" cy="2224401"/>
            <wp:effectExtent l="0" t="0" r="1270" b="5080"/>
            <wp:docPr id="206050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0231" name="Picture 1" descr="A screen shot of a computer&#10;&#10;Description automatically generated"/>
                    <pic:cNvPicPr/>
                  </pic:nvPicPr>
                  <pic:blipFill>
                    <a:blip r:embed="rId74"/>
                    <a:stretch>
                      <a:fillRect/>
                    </a:stretch>
                  </pic:blipFill>
                  <pic:spPr>
                    <a:xfrm>
                      <a:off x="0" y="0"/>
                      <a:ext cx="5580380" cy="2224401"/>
                    </a:xfrm>
                    <a:prstGeom prst="rect">
                      <a:avLst/>
                    </a:prstGeom>
                  </pic:spPr>
                </pic:pic>
              </a:graphicData>
            </a:graphic>
          </wp:inline>
        </w:drawing>
      </w:r>
    </w:p>
    <w:p w14:paraId="290C1927" w14:textId="2B4F4EA3" w:rsidR="00385BD1" w:rsidRPr="00385BD1" w:rsidRDefault="007661B8" w:rsidP="00702DA3">
      <w:pPr>
        <w:pStyle w:val="Caption"/>
        <w:spacing w:line="360" w:lineRule="auto"/>
        <w:rPr>
          <w:sz w:val="26"/>
          <w:szCs w:val="22"/>
          <w:lang w:val="vi-VN"/>
        </w:rPr>
      </w:pPr>
      <w:bookmarkStart w:id="126" w:name="_Toc185502345"/>
      <w:r>
        <w:t xml:space="preserve">Figure </w:t>
      </w:r>
      <w:r>
        <w:fldChar w:fldCharType="begin"/>
      </w:r>
      <w:r>
        <w:instrText xml:space="preserve"> SEQ Figure \* ARABIC </w:instrText>
      </w:r>
      <w:r>
        <w:fldChar w:fldCharType="separate"/>
      </w:r>
      <w:r w:rsidR="00C55D93">
        <w:rPr>
          <w:noProof/>
        </w:rPr>
        <w:t>61</w:t>
      </w:r>
      <w:r>
        <w:fldChar w:fldCharType="end"/>
      </w:r>
      <w:r>
        <w:rPr>
          <w:lang w:val="vi-VN"/>
        </w:rPr>
        <w:t>. Tính khoảng cach Euclidean giữa các điểm</w:t>
      </w:r>
      <w:bookmarkEnd w:id="126"/>
    </w:p>
    <w:p w14:paraId="502DC176" w14:textId="3FC0BDDE" w:rsidR="00385BD1" w:rsidRPr="00673658" w:rsidRDefault="00385BD1" w:rsidP="00702DA3">
      <w:pPr>
        <w:pStyle w:val="ListParagraph"/>
        <w:numPr>
          <w:ilvl w:val="1"/>
          <w:numId w:val="15"/>
        </w:numPr>
        <w:rPr>
          <w:lang w:val="vi-VN"/>
        </w:rPr>
      </w:pPr>
      <w:r w:rsidRPr="00673658">
        <w:rPr>
          <w:lang w:val="vi-VN"/>
        </w:rPr>
        <w:t>Bước 3: Khai báo bán kính lân cận eps và số điểm lân cận nhỏ nhất minPts</w:t>
      </w:r>
      <w:r w:rsidR="000B5278">
        <w:rPr>
          <w:lang w:val="en-US"/>
        </w:rPr>
        <w:t>, broadcast 2 giá</w:t>
      </w:r>
      <w:r w:rsidR="000B5278">
        <w:rPr>
          <w:lang w:val="vi-VN"/>
        </w:rPr>
        <w:t xml:space="preserve"> trị này.</w:t>
      </w:r>
    </w:p>
    <w:p w14:paraId="4C6FE168" w14:textId="308FB57C" w:rsidR="007661B8" w:rsidRDefault="00385BD1" w:rsidP="00702DA3">
      <w:pPr>
        <w:keepNext/>
        <w:ind w:left="720"/>
        <w:jc w:val="center"/>
      </w:pPr>
      <w:r w:rsidRPr="00385BD1">
        <w:rPr>
          <w:noProof/>
          <w:lang w:val="vi-VN"/>
        </w:rPr>
        <w:lastRenderedPageBreak/>
        <w:drawing>
          <wp:inline distT="0" distB="0" distL="0" distR="0" wp14:anchorId="03358641" wp14:editId="376C0FBB">
            <wp:extent cx="5153744" cy="1152686"/>
            <wp:effectExtent l="0" t="0" r="0" b="9525"/>
            <wp:docPr id="53113907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9078" name="Picture 1" descr="A computer screen shot of a computer&#10;&#10;Description automatically generated"/>
                    <pic:cNvPicPr/>
                  </pic:nvPicPr>
                  <pic:blipFill>
                    <a:blip r:embed="rId75"/>
                    <a:stretch>
                      <a:fillRect/>
                    </a:stretch>
                  </pic:blipFill>
                  <pic:spPr>
                    <a:xfrm>
                      <a:off x="0" y="0"/>
                      <a:ext cx="5153744" cy="1152686"/>
                    </a:xfrm>
                    <a:prstGeom prst="rect">
                      <a:avLst/>
                    </a:prstGeom>
                  </pic:spPr>
                </pic:pic>
              </a:graphicData>
            </a:graphic>
          </wp:inline>
        </w:drawing>
      </w:r>
    </w:p>
    <w:p w14:paraId="0663B2F9" w14:textId="1A712A5D" w:rsidR="00385BD1" w:rsidRPr="00385BD1" w:rsidRDefault="007661B8" w:rsidP="00702DA3">
      <w:pPr>
        <w:pStyle w:val="Caption"/>
        <w:spacing w:line="360" w:lineRule="auto"/>
        <w:rPr>
          <w:sz w:val="26"/>
          <w:szCs w:val="22"/>
          <w:lang w:val="vi-VN"/>
        </w:rPr>
      </w:pPr>
      <w:bookmarkStart w:id="127" w:name="_Toc185502346"/>
      <w:r>
        <w:t xml:space="preserve">Figure </w:t>
      </w:r>
      <w:r>
        <w:fldChar w:fldCharType="begin"/>
      </w:r>
      <w:r>
        <w:instrText xml:space="preserve"> SEQ Figure \* ARABIC </w:instrText>
      </w:r>
      <w:r>
        <w:fldChar w:fldCharType="separate"/>
      </w:r>
      <w:r w:rsidR="00C55D93">
        <w:rPr>
          <w:noProof/>
        </w:rPr>
        <w:t>62</w:t>
      </w:r>
      <w:r>
        <w:fldChar w:fldCharType="end"/>
      </w:r>
      <w:r>
        <w:rPr>
          <w:lang w:val="vi-VN"/>
        </w:rPr>
        <w:t>. Khởi tạo eps và minPts</w:t>
      </w:r>
      <w:ins w:id="128" w:author="Microsoft Word" w:date="2024-12-18T09:39:00Z" w16du:dateUtc="2024-12-18T02:39:00Z">
        <w:r w:rsidR="00A1324E">
          <w:rPr>
            <w:lang w:val="vi-VN"/>
          </w:rPr>
          <w:t xml:space="preserve"> và broadcast giá trị</w:t>
        </w:r>
      </w:ins>
      <w:bookmarkEnd w:id="127"/>
    </w:p>
    <w:p w14:paraId="39D5AB89" w14:textId="4EBF6904" w:rsidR="00385BD1" w:rsidRPr="00673658" w:rsidRDefault="00385BD1" w:rsidP="00702DA3">
      <w:pPr>
        <w:pStyle w:val="ListParagraph"/>
        <w:numPr>
          <w:ilvl w:val="1"/>
          <w:numId w:val="15"/>
        </w:numPr>
        <w:rPr>
          <w:lang w:val="vi-VN"/>
        </w:rPr>
      </w:pPr>
      <w:r w:rsidRPr="00673658">
        <w:rPr>
          <w:lang w:val="vi-VN"/>
        </w:rPr>
        <w:t>Bước 4: Tìm hàng xóm cho tất cả các điểm. Hàng xóm của một điểm cũng bao gồm chính điểm đó.</w:t>
      </w:r>
    </w:p>
    <w:p w14:paraId="45BE2DEC" w14:textId="77777777" w:rsidR="00E14A52" w:rsidRDefault="00DA63AF" w:rsidP="00702DA3">
      <w:pPr>
        <w:keepNext/>
        <w:ind w:left="720"/>
        <w:jc w:val="center"/>
      </w:pPr>
      <w:r w:rsidRPr="00DA63AF">
        <w:rPr>
          <w:rFonts w:eastAsia="Aptos"/>
          <w:noProof/>
          <w:kern w:val="2"/>
          <w:szCs w:val="26"/>
          <w:lang w:val="vi-VN"/>
          <w14:ligatures w14:val="standardContextual"/>
        </w:rPr>
        <w:drawing>
          <wp:inline distT="0" distB="0" distL="0" distR="0" wp14:anchorId="7026E0D2" wp14:editId="7D7F129C">
            <wp:extent cx="5580380" cy="1585877"/>
            <wp:effectExtent l="0" t="0" r="1270" b="0"/>
            <wp:docPr id="4316447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44742" name="Picture 1" descr="A computer screen shot of a computer code&#10;&#10;Description automatically generated"/>
                    <pic:cNvPicPr/>
                  </pic:nvPicPr>
                  <pic:blipFill>
                    <a:blip r:embed="rId76"/>
                    <a:stretch>
                      <a:fillRect/>
                    </a:stretch>
                  </pic:blipFill>
                  <pic:spPr>
                    <a:xfrm>
                      <a:off x="0" y="0"/>
                      <a:ext cx="5580380" cy="1585877"/>
                    </a:xfrm>
                    <a:prstGeom prst="rect">
                      <a:avLst/>
                    </a:prstGeom>
                  </pic:spPr>
                </pic:pic>
              </a:graphicData>
            </a:graphic>
          </wp:inline>
        </w:drawing>
      </w:r>
    </w:p>
    <w:p w14:paraId="55227FA2" w14:textId="74DFB5D4" w:rsidR="00385BD1" w:rsidRPr="00385BD1" w:rsidRDefault="00E14A52" w:rsidP="00702DA3">
      <w:pPr>
        <w:pStyle w:val="Caption"/>
        <w:spacing w:line="360" w:lineRule="auto"/>
        <w:rPr>
          <w:sz w:val="26"/>
          <w:szCs w:val="22"/>
          <w:lang w:val="vi-VN"/>
        </w:rPr>
      </w:pPr>
      <w:bookmarkStart w:id="129" w:name="_Toc185502347"/>
      <w:r>
        <w:t xml:space="preserve">Figure </w:t>
      </w:r>
      <w:r>
        <w:fldChar w:fldCharType="begin"/>
      </w:r>
      <w:r>
        <w:instrText xml:space="preserve"> SEQ Figure \* ARABIC </w:instrText>
      </w:r>
      <w:r>
        <w:fldChar w:fldCharType="separate"/>
      </w:r>
      <w:r w:rsidR="00C55D93">
        <w:rPr>
          <w:noProof/>
        </w:rPr>
        <w:t>63</w:t>
      </w:r>
      <w:r>
        <w:fldChar w:fldCharType="end"/>
      </w:r>
      <w:r>
        <w:rPr>
          <w:lang w:val="vi-VN"/>
        </w:rPr>
        <w:t>. Tìm hàng xóm cho tất cả các điểm</w:t>
      </w:r>
      <w:bookmarkEnd w:id="129"/>
    </w:p>
    <w:p w14:paraId="65AE9578" w14:textId="22D4C74D" w:rsidR="00385BD1" w:rsidRPr="00673658" w:rsidRDefault="00385BD1" w:rsidP="00702DA3">
      <w:pPr>
        <w:pStyle w:val="ListParagraph"/>
        <w:numPr>
          <w:ilvl w:val="1"/>
          <w:numId w:val="15"/>
        </w:numPr>
        <w:rPr>
          <w:lang w:val="vi-VN"/>
        </w:rPr>
      </w:pPr>
      <w:r w:rsidRPr="00673658">
        <w:rPr>
          <w:lang w:val="vi-VN"/>
        </w:rPr>
        <w:t>Bước 5: Phân loại các điểm core, border, noise dựa trên số lượng hàng xóm và minPts, khởi tạo cluster id ban đầu cho các điểm là 0.</w:t>
      </w:r>
    </w:p>
    <w:p w14:paraId="0034D282" w14:textId="77777777" w:rsidR="00E14A52" w:rsidRDefault="0079363F" w:rsidP="00702DA3">
      <w:pPr>
        <w:keepNext/>
        <w:ind w:left="720"/>
        <w:jc w:val="center"/>
      </w:pPr>
      <w:r w:rsidRPr="0079363F">
        <w:rPr>
          <w:rFonts w:eastAsia="Aptos"/>
          <w:noProof/>
          <w:kern w:val="2"/>
          <w:szCs w:val="26"/>
          <w:lang w:val="vi-VN"/>
          <w14:ligatures w14:val="standardContextual"/>
        </w:rPr>
        <w:drawing>
          <wp:inline distT="0" distB="0" distL="0" distR="0" wp14:anchorId="6E27844E" wp14:editId="2268FA89">
            <wp:extent cx="5580380" cy="1636554"/>
            <wp:effectExtent l="0" t="0" r="1270" b="1905"/>
            <wp:docPr id="14505507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50777" name="Picture 1" descr="A screen shot of a computer&#10;&#10;Description automatically generated"/>
                    <pic:cNvPicPr/>
                  </pic:nvPicPr>
                  <pic:blipFill>
                    <a:blip r:embed="rId77"/>
                    <a:stretch>
                      <a:fillRect/>
                    </a:stretch>
                  </pic:blipFill>
                  <pic:spPr>
                    <a:xfrm>
                      <a:off x="0" y="0"/>
                      <a:ext cx="5580380" cy="1636554"/>
                    </a:xfrm>
                    <a:prstGeom prst="rect">
                      <a:avLst/>
                    </a:prstGeom>
                  </pic:spPr>
                </pic:pic>
              </a:graphicData>
            </a:graphic>
          </wp:inline>
        </w:drawing>
      </w:r>
    </w:p>
    <w:p w14:paraId="06CD2955" w14:textId="70D2DEF4" w:rsidR="00DA63AF" w:rsidRDefault="00E14A52" w:rsidP="00702DA3">
      <w:pPr>
        <w:pStyle w:val="Caption"/>
        <w:spacing w:line="360" w:lineRule="auto"/>
        <w:rPr>
          <w:lang w:val="vi-VN"/>
        </w:rPr>
      </w:pPr>
      <w:bookmarkStart w:id="130" w:name="_Toc185502348"/>
      <w:r>
        <w:t xml:space="preserve">Figure </w:t>
      </w:r>
      <w:r>
        <w:fldChar w:fldCharType="begin"/>
      </w:r>
      <w:r>
        <w:instrText xml:space="preserve"> SEQ Figure \* ARABIC </w:instrText>
      </w:r>
      <w:r>
        <w:fldChar w:fldCharType="separate"/>
      </w:r>
      <w:r w:rsidR="00C55D93">
        <w:rPr>
          <w:noProof/>
        </w:rPr>
        <w:t>64</w:t>
      </w:r>
      <w:r>
        <w:fldChar w:fldCharType="end"/>
      </w:r>
      <w:r>
        <w:rPr>
          <w:lang w:val="vi-VN"/>
        </w:rPr>
        <w:t>. Phân loại điểm core và khởi tạo cluster ban đầu cho các điểm</w:t>
      </w:r>
      <w:bookmarkEnd w:id="130"/>
    </w:p>
    <w:p w14:paraId="67A5F0D4" w14:textId="77777777" w:rsidR="00E14A52" w:rsidRDefault="00E23F45" w:rsidP="00702DA3">
      <w:pPr>
        <w:keepNext/>
        <w:ind w:left="720"/>
        <w:jc w:val="center"/>
      </w:pPr>
      <w:r w:rsidRPr="00E23F45">
        <w:rPr>
          <w:rFonts w:eastAsia="Aptos"/>
          <w:noProof/>
          <w:kern w:val="2"/>
          <w:szCs w:val="26"/>
          <w:lang w:val="vi-VN"/>
          <w14:ligatures w14:val="standardContextual"/>
        </w:rPr>
        <w:lastRenderedPageBreak/>
        <w:drawing>
          <wp:inline distT="0" distB="0" distL="0" distR="0" wp14:anchorId="744DE15F" wp14:editId="4A32563B">
            <wp:extent cx="5580380" cy="1311628"/>
            <wp:effectExtent l="0" t="0" r="1270" b="3175"/>
            <wp:docPr id="104628031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0315" name="Picture 1" descr="A close-up of a computer screen&#10;&#10;Description automatically generated"/>
                    <pic:cNvPicPr/>
                  </pic:nvPicPr>
                  <pic:blipFill>
                    <a:blip r:embed="rId78"/>
                    <a:stretch>
                      <a:fillRect/>
                    </a:stretch>
                  </pic:blipFill>
                  <pic:spPr>
                    <a:xfrm>
                      <a:off x="0" y="0"/>
                      <a:ext cx="5580380" cy="1311628"/>
                    </a:xfrm>
                    <a:prstGeom prst="rect">
                      <a:avLst/>
                    </a:prstGeom>
                  </pic:spPr>
                </pic:pic>
              </a:graphicData>
            </a:graphic>
          </wp:inline>
        </w:drawing>
      </w:r>
    </w:p>
    <w:p w14:paraId="70591683" w14:textId="0AF8D821" w:rsidR="0079363F" w:rsidRDefault="00E14A52" w:rsidP="00702DA3">
      <w:pPr>
        <w:pStyle w:val="Caption"/>
        <w:spacing w:line="360" w:lineRule="auto"/>
        <w:rPr>
          <w:lang w:val="vi-VN"/>
        </w:rPr>
      </w:pPr>
      <w:bookmarkStart w:id="131" w:name="_Toc185502349"/>
      <w:r>
        <w:t xml:space="preserve">Figure </w:t>
      </w:r>
      <w:r>
        <w:fldChar w:fldCharType="begin"/>
      </w:r>
      <w:r>
        <w:instrText xml:space="preserve"> SEQ Figure \* ARABIC </w:instrText>
      </w:r>
      <w:r>
        <w:fldChar w:fldCharType="separate"/>
      </w:r>
      <w:r w:rsidR="00C55D93">
        <w:rPr>
          <w:noProof/>
        </w:rPr>
        <w:t>65</w:t>
      </w:r>
      <w:r>
        <w:fldChar w:fldCharType="end"/>
      </w:r>
      <w:r>
        <w:rPr>
          <w:lang w:val="vi-VN"/>
        </w:rPr>
        <w:t>. Tìm các điểm noise</w:t>
      </w:r>
      <w:bookmarkEnd w:id="131"/>
    </w:p>
    <w:p w14:paraId="71E297E2" w14:textId="77777777" w:rsidR="00E14A52" w:rsidRDefault="004E71C4" w:rsidP="00702DA3">
      <w:pPr>
        <w:keepNext/>
        <w:ind w:left="720"/>
        <w:jc w:val="center"/>
      </w:pPr>
      <w:r w:rsidRPr="004E71C4">
        <w:rPr>
          <w:rFonts w:eastAsia="Aptos"/>
          <w:noProof/>
          <w:kern w:val="2"/>
          <w:szCs w:val="26"/>
          <w:lang w:val="vi-VN"/>
          <w14:ligatures w14:val="standardContextual"/>
        </w:rPr>
        <w:drawing>
          <wp:inline distT="0" distB="0" distL="0" distR="0" wp14:anchorId="133BD476" wp14:editId="20884E2B">
            <wp:extent cx="5580380" cy="648660"/>
            <wp:effectExtent l="0" t="0" r="1270" b="0"/>
            <wp:docPr id="27019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96892" name=""/>
                    <pic:cNvPicPr/>
                  </pic:nvPicPr>
                  <pic:blipFill>
                    <a:blip r:embed="rId79"/>
                    <a:stretch>
                      <a:fillRect/>
                    </a:stretch>
                  </pic:blipFill>
                  <pic:spPr>
                    <a:xfrm>
                      <a:off x="0" y="0"/>
                      <a:ext cx="5580380" cy="648660"/>
                    </a:xfrm>
                    <a:prstGeom prst="rect">
                      <a:avLst/>
                    </a:prstGeom>
                  </pic:spPr>
                </pic:pic>
              </a:graphicData>
            </a:graphic>
          </wp:inline>
        </w:drawing>
      </w:r>
    </w:p>
    <w:p w14:paraId="3E663C08" w14:textId="39B1CD2B" w:rsidR="00E23F45" w:rsidRDefault="00E14A52" w:rsidP="00702DA3">
      <w:pPr>
        <w:pStyle w:val="Caption"/>
        <w:spacing w:line="360" w:lineRule="auto"/>
        <w:rPr>
          <w:lang w:val="vi-VN"/>
        </w:rPr>
      </w:pPr>
      <w:bookmarkStart w:id="132" w:name="_Toc185502350"/>
      <w:r>
        <w:t xml:space="preserve">Figure </w:t>
      </w:r>
      <w:r>
        <w:fldChar w:fldCharType="begin"/>
      </w:r>
      <w:r>
        <w:instrText xml:space="preserve"> SEQ Figure \* ARABIC </w:instrText>
      </w:r>
      <w:r>
        <w:fldChar w:fldCharType="separate"/>
      </w:r>
      <w:r w:rsidR="00C55D93">
        <w:rPr>
          <w:noProof/>
        </w:rPr>
        <w:t>66</w:t>
      </w:r>
      <w:r>
        <w:fldChar w:fldCharType="end"/>
      </w:r>
      <w:r>
        <w:rPr>
          <w:lang w:val="vi-VN"/>
        </w:rPr>
        <w:t>. Tìm các điểm core</w:t>
      </w:r>
      <w:bookmarkEnd w:id="132"/>
    </w:p>
    <w:p w14:paraId="41A0A5A2" w14:textId="77777777" w:rsidR="00E14A52" w:rsidRDefault="006E4E7D" w:rsidP="00702DA3">
      <w:pPr>
        <w:keepNext/>
        <w:ind w:left="720"/>
        <w:jc w:val="center"/>
      </w:pPr>
      <w:r w:rsidRPr="006E4E7D">
        <w:rPr>
          <w:rFonts w:eastAsia="Aptos"/>
          <w:noProof/>
          <w:kern w:val="2"/>
          <w:szCs w:val="26"/>
          <w:lang w:val="vi-VN"/>
          <w14:ligatures w14:val="standardContextual"/>
        </w:rPr>
        <w:drawing>
          <wp:inline distT="0" distB="0" distL="0" distR="0" wp14:anchorId="3E7BF98F" wp14:editId="55814D51">
            <wp:extent cx="5580380" cy="1592435"/>
            <wp:effectExtent l="0" t="0" r="1270" b="8255"/>
            <wp:docPr id="666073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73332" name="Picture 1" descr="A screen shot of a computer&#10;&#10;Description automatically generated"/>
                    <pic:cNvPicPr/>
                  </pic:nvPicPr>
                  <pic:blipFill>
                    <a:blip r:embed="rId80"/>
                    <a:stretch>
                      <a:fillRect/>
                    </a:stretch>
                  </pic:blipFill>
                  <pic:spPr>
                    <a:xfrm>
                      <a:off x="0" y="0"/>
                      <a:ext cx="5580380" cy="1592435"/>
                    </a:xfrm>
                    <a:prstGeom prst="rect">
                      <a:avLst/>
                    </a:prstGeom>
                  </pic:spPr>
                </pic:pic>
              </a:graphicData>
            </a:graphic>
          </wp:inline>
        </w:drawing>
      </w:r>
    </w:p>
    <w:p w14:paraId="2B42F009" w14:textId="2B0E6E71" w:rsidR="004E71C4" w:rsidRDefault="00E14A52" w:rsidP="00702DA3">
      <w:pPr>
        <w:pStyle w:val="Caption"/>
        <w:spacing w:line="360" w:lineRule="auto"/>
        <w:rPr>
          <w:lang w:val="vi-VN"/>
        </w:rPr>
      </w:pPr>
      <w:bookmarkStart w:id="133" w:name="_Toc185502351"/>
      <w:r>
        <w:t xml:space="preserve">Figure </w:t>
      </w:r>
      <w:r>
        <w:fldChar w:fldCharType="begin"/>
      </w:r>
      <w:r>
        <w:instrText xml:space="preserve"> SEQ Figure \* ARABIC </w:instrText>
      </w:r>
      <w:r>
        <w:fldChar w:fldCharType="separate"/>
      </w:r>
      <w:r w:rsidR="00C55D93">
        <w:rPr>
          <w:noProof/>
        </w:rPr>
        <w:t>67</w:t>
      </w:r>
      <w:r>
        <w:fldChar w:fldCharType="end"/>
      </w:r>
      <w:r>
        <w:rPr>
          <w:lang w:val="vi-VN"/>
        </w:rPr>
        <w:t xml:space="preserve">. Tìm </w:t>
      </w:r>
      <w:ins w:id="134" w:author="Microsoft Word" w:date="2024-12-18T09:39:00Z" w16du:dateUtc="2024-12-18T02:39:00Z">
        <w:r w:rsidR="00A1324E">
          <w:rPr>
            <w:lang w:val="vi-VN"/>
          </w:rPr>
          <w:t xml:space="preserve">các </w:t>
        </w:r>
      </w:ins>
      <w:r>
        <w:rPr>
          <w:lang w:val="vi-VN"/>
        </w:rPr>
        <w:t>điểm border</w:t>
      </w:r>
      <w:bookmarkEnd w:id="133"/>
    </w:p>
    <w:p w14:paraId="28A63051" w14:textId="77777777" w:rsidR="00AE4C1F" w:rsidRDefault="003B4B3F" w:rsidP="00702DA3">
      <w:pPr>
        <w:keepNext/>
        <w:ind w:left="720"/>
        <w:jc w:val="center"/>
      </w:pPr>
      <w:r w:rsidRPr="003B4B3F">
        <w:rPr>
          <w:rFonts w:eastAsia="Aptos"/>
          <w:noProof/>
          <w:kern w:val="2"/>
          <w:szCs w:val="26"/>
          <w:lang w:val="vi-VN"/>
          <w14:ligatures w14:val="standardContextual"/>
        </w:rPr>
        <w:drawing>
          <wp:inline distT="0" distB="0" distL="0" distR="0" wp14:anchorId="5353CF30" wp14:editId="38C3280F">
            <wp:extent cx="5580380" cy="2205919"/>
            <wp:effectExtent l="0" t="0" r="1270" b="4445"/>
            <wp:docPr id="14556603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60328" name="Picture 1" descr="A screen shot of a computer code&#10;&#10;Description automatically generated"/>
                    <pic:cNvPicPr/>
                  </pic:nvPicPr>
                  <pic:blipFill>
                    <a:blip r:embed="rId81"/>
                    <a:stretch>
                      <a:fillRect/>
                    </a:stretch>
                  </pic:blipFill>
                  <pic:spPr>
                    <a:xfrm>
                      <a:off x="0" y="0"/>
                      <a:ext cx="5580380" cy="2205919"/>
                    </a:xfrm>
                    <a:prstGeom prst="rect">
                      <a:avLst/>
                    </a:prstGeom>
                  </pic:spPr>
                </pic:pic>
              </a:graphicData>
            </a:graphic>
          </wp:inline>
        </w:drawing>
      </w:r>
    </w:p>
    <w:p w14:paraId="2C964AD7" w14:textId="3EA31B09" w:rsidR="003B4B3F" w:rsidRPr="00385BD1" w:rsidRDefault="00AE4C1F" w:rsidP="00702DA3">
      <w:pPr>
        <w:pStyle w:val="Caption"/>
        <w:spacing w:line="360" w:lineRule="auto"/>
        <w:rPr>
          <w:sz w:val="26"/>
          <w:szCs w:val="22"/>
          <w:lang w:val="vi-VN"/>
        </w:rPr>
      </w:pPr>
      <w:bookmarkStart w:id="135" w:name="_Toc185502352"/>
      <w:r>
        <w:t xml:space="preserve">Figure </w:t>
      </w:r>
      <w:r>
        <w:fldChar w:fldCharType="begin"/>
      </w:r>
      <w:r>
        <w:instrText xml:space="preserve"> SEQ Figure \* ARABIC </w:instrText>
      </w:r>
      <w:r>
        <w:fldChar w:fldCharType="separate"/>
      </w:r>
      <w:r w:rsidR="00C55D93">
        <w:rPr>
          <w:noProof/>
        </w:rPr>
        <w:t>68</w:t>
      </w:r>
      <w:r>
        <w:fldChar w:fldCharType="end"/>
      </w:r>
      <w:r>
        <w:rPr>
          <w:lang w:val="vi-VN"/>
        </w:rPr>
        <w:t xml:space="preserve">. Cập nhật </w:t>
      </w:r>
      <w:ins w:id="136" w:author="Microsoft Word" w:date="2024-12-18T09:39:00Z" w16du:dateUtc="2024-12-18T02:39:00Z">
        <w:r w:rsidR="00A1324E">
          <w:rPr>
            <w:lang w:val="vi-VN"/>
          </w:rPr>
          <w:t xml:space="preserve">các </w:t>
        </w:r>
      </w:ins>
      <w:r>
        <w:rPr>
          <w:lang w:val="vi-VN"/>
        </w:rPr>
        <w:t>điểm border vào dataframe</w:t>
      </w:r>
      <w:bookmarkEnd w:id="135"/>
    </w:p>
    <w:p w14:paraId="75A91633" w14:textId="4128D2E3" w:rsidR="00385BD1" w:rsidRPr="00673658" w:rsidRDefault="00385BD1" w:rsidP="00702DA3">
      <w:pPr>
        <w:pStyle w:val="ListParagraph"/>
        <w:numPr>
          <w:ilvl w:val="1"/>
          <w:numId w:val="15"/>
        </w:numPr>
        <w:rPr>
          <w:lang w:val="vi-VN"/>
        </w:rPr>
      </w:pPr>
      <w:r w:rsidRPr="00673658">
        <w:rPr>
          <w:lang w:val="vi-VN"/>
        </w:rPr>
        <w:lastRenderedPageBreak/>
        <w:t>Bước 6: Khởi tạo 1 biến cluster_id = 0. Chọn một điểm core từ Dataframe. Lấy các điểm hàng xóm từ điểm core đã chọn, tăng biến cluster_id lên 1, cập nhật cluster_id cho các điểm này bao gồm điểm core đã chọn.</w:t>
      </w:r>
    </w:p>
    <w:p w14:paraId="2CE1387B" w14:textId="77777777" w:rsidR="00AE4C1F" w:rsidRDefault="0091168E" w:rsidP="00702DA3">
      <w:pPr>
        <w:keepNext/>
        <w:ind w:left="720"/>
        <w:jc w:val="center"/>
      </w:pPr>
      <w:r w:rsidRPr="0091168E">
        <w:rPr>
          <w:rFonts w:eastAsia="Aptos"/>
          <w:noProof/>
          <w:kern w:val="2"/>
          <w:szCs w:val="26"/>
          <w:lang w:val="vi-VN"/>
          <w14:ligatures w14:val="standardContextual"/>
        </w:rPr>
        <w:drawing>
          <wp:inline distT="0" distB="0" distL="0" distR="0" wp14:anchorId="67CD5C28" wp14:editId="5999F1CB">
            <wp:extent cx="5580380" cy="2674528"/>
            <wp:effectExtent l="0" t="0" r="1270" b="0"/>
            <wp:docPr id="1781700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00259" name="Picture 1" descr="A screenshot of a computer code&#10;&#10;Description automatically generated"/>
                    <pic:cNvPicPr/>
                  </pic:nvPicPr>
                  <pic:blipFill>
                    <a:blip r:embed="rId82"/>
                    <a:stretch>
                      <a:fillRect/>
                    </a:stretch>
                  </pic:blipFill>
                  <pic:spPr>
                    <a:xfrm>
                      <a:off x="0" y="0"/>
                      <a:ext cx="5580380" cy="2674528"/>
                    </a:xfrm>
                    <a:prstGeom prst="rect">
                      <a:avLst/>
                    </a:prstGeom>
                  </pic:spPr>
                </pic:pic>
              </a:graphicData>
            </a:graphic>
          </wp:inline>
        </w:drawing>
      </w:r>
    </w:p>
    <w:p w14:paraId="72C59B29" w14:textId="276BD11F" w:rsidR="00385BD1" w:rsidRPr="00385BD1" w:rsidRDefault="00AE4C1F" w:rsidP="00702DA3">
      <w:pPr>
        <w:pStyle w:val="Caption"/>
        <w:spacing w:line="360" w:lineRule="auto"/>
        <w:rPr>
          <w:sz w:val="26"/>
          <w:szCs w:val="22"/>
          <w:lang w:val="vi-VN"/>
        </w:rPr>
      </w:pPr>
      <w:bookmarkStart w:id="137" w:name="_Toc185502353"/>
      <w:r>
        <w:t xml:space="preserve">Figure </w:t>
      </w:r>
      <w:r>
        <w:fldChar w:fldCharType="begin"/>
      </w:r>
      <w:r>
        <w:instrText xml:space="preserve"> SEQ Figure \* ARABIC </w:instrText>
      </w:r>
      <w:r>
        <w:fldChar w:fldCharType="separate"/>
      </w:r>
      <w:r w:rsidR="00C55D93">
        <w:rPr>
          <w:noProof/>
        </w:rPr>
        <w:t>69</w:t>
      </w:r>
      <w:r>
        <w:fldChar w:fldCharType="end"/>
      </w:r>
      <w:r>
        <w:rPr>
          <w:lang w:val="vi-VN"/>
        </w:rPr>
        <w:t>. Mở rộng cụm từ một điểm core</w:t>
      </w:r>
      <w:bookmarkEnd w:id="137"/>
    </w:p>
    <w:p w14:paraId="21DE5ED2" w14:textId="5FAF7ABE" w:rsidR="00385BD1" w:rsidRPr="00673658" w:rsidRDefault="00385BD1" w:rsidP="00702DA3">
      <w:pPr>
        <w:pStyle w:val="ListParagraph"/>
        <w:numPr>
          <w:ilvl w:val="1"/>
          <w:numId w:val="15"/>
        </w:numPr>
        <w:rPr>
          <w:lang w:val="vi-VN"/>
        </w:rPr>
      </w:pPr>
      <w:r w:rsidRPr="00673658">
        <w:rPr>
          <w:lang w:val="vi-VN"/>
        </w:rPr>
        <w:t xml:space="preserve">Bước 7: Từ điểm core point, mở rộng cụm dựa vào hàng xóm của các điểm đã cập nhật </w:t>
      </w:r>
      <w:r w:rsidR="00AE4C1F" w:rsidRPr="00673658">
        <w:rPr>
          <w:lang w:val="vi-VN"/>
        </w:rPr>
        <w:t>cluster_</w:t>
      </w:r>
      <w:r w:rsidRPr="00673658">
        <w:rPr>
          <w:lang w:val="vi-VN"/>
        </w:rPr>
        <w:t>id ở trên. Chỉ thêm các điểm core và border vào cụm. Dừng khi không tìm thấy điểm core và border trong các hàng xóm.</w:t>
      </w:r>
    </w:p>
    <w:p w14:paraId="1681AC0A" w14:textId="77777777" w:rsidR="00AE4C1F" w:rsidRDefault="00BE0720" w:rsidP="00702DA3">
      <w:pPr>
        <w:keepNext/>
        <w:ind w:left="720"/>
        <w:jc w:val="center"/>
      </w:pPr>
      <w:r w:rsidRPr="00BE0720">
        <w:rPr>
          <w:rFonts w:eastAsia="Aptos"/>
          <w:noProof/>
          <w:kern w:val="2"/>
          <w:szCs w:val="26"/>
          <w:lang w:val="vi-VN"/>
          <w14:ligatures w14:val="standardContextual"/>
        </w:rPr>
        <w:lastRenderedPageBreak/>
        <w:drawing>
          <wp:inline distT="0" distB="0" distL="0" distR="0" wp14:anchorId="57697675" wp14:editId="36654389">
            <wp:extent cx="5580380" cy="4309293"/>
            <wp:effectExtent l="0" t="0" r="1270" b="0"/>
            <wp:docPr id="17919483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48352" name="Picture 1" descr="A screenshot of a computer program&#10;&#10;Description automatically generated"/>
                    <pic:cNvPicPr/>
                  </pic:nvPicPr>
                  <pic:blipFill>
                    <a:blip r:embed="rId83"/>
                    <a:stretch>
                      <a:fillRect/>
                    </a:stretch>
                  </pic:blipFill>
                  <pic:spPr>
                    <a:xfrm>
                      <a:off x="0" y="0"/>
                      <a:ext cx="5580380" cy="4309293"/>
                    </a:xfrm>
                    <a:prstGeom prst="rect">
                      <a:avLst/>
                    </a:prstGeom>
                  </pic:spPr>
                </pic:pic>
              </a:graphicData>
            </a:graphic>
          </wp:inline>
        </w:drawing>
      </w:r>
    </w:p>
    <w:p w14:paraId="6AE8598E" w14:textId="6B441AAF" w:rsidR="00385BD1" w:rsidRPr="00385BD1" w:rsidRDefault="00AE4C1F" w:rsidP="00702DA3">
      <w:pPr>
        <w:pStyle w:val="Caption"/>
        <w:spacing w:line="360" w:lineRule="auto"/>
        <w:rPr>
          <w:sz w:val="26"/>
          <w:szCs w:val="22"/>
          <w:lang w:val="vi-VN"/>
        </w:rPr>
      </w:pPr>
      <w:bookmarkStart w:id="138" w:name="_Toc185502354"/>
      <w:r>
        <w:t xml:space="preserve">Figure </w:t>
      </w:r>
      <w:r>
        <w:fldChar w:fldCharType="begin"/>
      </w:r>
      <w:r>
        <w:instrText xml:space="preserve"> SEQ Figure \* ARABIC </w:instrText>
      </w:r>
      <w:r>
        <w:fldChar w:fldCharType="separate"/>
      </w:r>
      <w:r w:rsidR="00C55D93">
        <w:rPr>
          <w:noProof/>
        </w:rPr>
        <w:t>70</w:t>
      </w:r>
      <w:r>
        <w:fldChar w:fldCharType="end"/>
      </w:r>
      <w:r>
        <w:rPr>
          <w:lang w:val="vi-VN"/>
        </w:rPr>
        <w:t>. Hàm mở rộng cụm</w:t>
      </w:r>
      <w:bookmarkEnd w:id="138"/>
    </w:p>
    <w:p w14:paraId="2F66966D" w14:textId="766DCE8D" w:rsidR="00EA62ED" w:rsidRPr="00673658" w:rsidRDefault="00385BD1" w:rsidP="00702DA3">
      <w:pPr>
        <w:pStyle w:val="ListParagraph"/>
        <w:numPr>
          <w:ilvl w:val="1"/>
          <w:numId w:val="15"/>
        </w:numPr>
        <w:rPr>
          <w:lang w:val="en-US"/>
        </w:rPr>
      </w:pPr>
      <w:r w:rsidRPr="00673658">
        <w:rPr>
          <w:lang w:val="vi-VN"/>
        </w:rPr>
        <w:t>Bước 8: Lặp lại bước 6 đến khi không tìm thấy điểm core trong Dataframe.</w:t>
      </w:r>
    </w:p>
    <w:p w14:paraId="5CABA9BD" w14:textId="6F8E3AB7" w:rsidR="00F40C20" w:rsidRPr="00F40C20" w:rsidRDefault="00F40C20" w:rsidP="00702DA3">
      <w:pPr>
        <w:ind w:left="720"/>
        <w:rPr>
          <w:lang w:val="en-US"/>
        </w:rPr>
      </w:pPr>
      <w:r>
        <w:rPr>
          <w:lang w:val="en-US"/>
        </w:rPr>
        <w:br w:type="page"/>
      </w:r>
    </w:p>
    <w:p w14:paraId="0DEAB295" w14:textId="01AB72B6" w:rsidR="00675668" w:rsidRPr="00675668" w:rsidRDefault="00B149AA" w:rsidP="00702DA3">
      <w:pPr>
        <w:pStyle w:val="Heading1"/>
        <w:rPr>
          <w:lang w:val="vi-VN"/>
        </w:rPr>
      </w:pPr>
      <w:bookmarkStart w:id="139" w:name="_Toc185471243"/>
      <w:r>
        <w:rPr>
          <w:lang w:val="en-US"/>
        </w:rPr>
        <w:lastRenderedPageBreak/>
        <w:t>KẾT QUẢ ĐẠT ĐƯỢC</w:t>
      </w:r>
      <w:bookmarkEnd w:id="139"/>
      <w:r>
        <w:rPr>
          <w:lang w:val="en-US"/>
        </w:rPr>
        <w:t xml:space="preserve"> </w:t>
      </w:r>
    </w:p>
    <w:p w14:paraId="1244052C" w14:textId="77777777" w:rsidR="00505CC5" w:rsidRDefault="00505CC5" w:rsidP="00702DA3">
      <w:pPr>
        <w:pStyle w:val="Heading2"/>
        <w:rPr>
          <w:lang w:val="en-US"/>
        </w:rPr>
      </w:pPr>
      <w:bookmarkStart w:id="140" w:name="_Toc185471244"/>
      <w:r>
        <w:rPr>
          <w:lang w:val="en-US"/>
        </w:rPr>
        <w:t>Kết quả</w:t>
      </w:r>
      <w:bookmarkEnd w:id="140"/>
    </w:p>
    <w:p w14:paraId="21F838FD" w14:textId="77777777" w:rsidR="00505CC5" w:rsidRDefault="00505CC5" w:rsidP="00702DA3">
      <w:pPr>
        <w:pStyle w:val="Heading3"/>
        <w:rPr>
          <w:lang w:val="en-US"/>
        </w:rPr>
      </w:pPr>
      <w:bookmarkStart w:id="141" w:name="_Toc185471245"/>
      <w:r>
        <w:rPr>
          <w:lang w:val="en-US"/>
        </w:rPr>
        <w:t>K-Means</w:t>
      </w:r>
      <w:bookmarkEnd w:id="141"/>
    </w:p>
    <w:p w14:paraId="40706399" w14:textId="77777777" w:rsidR="001B78E0" w:rsidRDefault="001B78E0" w:rsidP="001B78E0">
      <w:pPr>
        <w:keepNext/>
        <w:jc w:val="center"/>
      </w:pPr>
      <w:r w:rsidRPr="00E020D3">
        <w:rPr>
          <w:noProof/>
          <w:szCs w:val="26"/>
        </w:rPr>
        <w:drawing>
          <wp:inline distT="0" distB="0" distL="0" distR="0" wp14:anchorId="598938C7" wp14:editId="494BFC22">
            <wp:extent cx="2019404" cy="1054154"/>
            <wp:effectExtent l="0" t="0" r="0" b="0"/>
            <wp:docPr id="1832307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07642" name="Picture 1" descr="A screen shot of a computer&#10;&#10;Description automatically generated"/>
                    <pic:cNvPicPr/>
                  </pic:nvPicPr>
                  <pic:blipFill>
                    <a:blip r:embed="rId84"/>
                    <a:stretch>
                      <a:fillRect/>
                    </a:stretch>
                  </pic:blipFill>
                  <pic:spPr>
                    <a:xfrm>
                      <a:off x="0" y="0"/>
                      <a:ext cx="2019404" cy="1054154"/>
                    </a:xfrm>
                    <a:prstGeom prst="rect">
                      <a:avLst/>
                    </a:prstGeom>
                  </pic:spPr>
                </pic:pic>
              </a:graphicData>
            </a:graphic>
          </wp:inline>
        </w:drawing>
      </w:r>
    </w:p>
    <w:p w14:paraId="5C37EC15" w14:textId="2BA1A81E" w:rsidR="00CA5E9C" w:rsidRDefault="001B78E0" w:rsidP="001B78E0">
      <w:pPr>
        <w:pStyle w:val="Caption"/>
        <w:rPr>
          <w:lang w:val="en-US"/>
        </w:rPr>
      </w:pPr>
      <w:bookmarkStart w:id="142" w:name="_Toc185502355"/>
      <w:r>
        <w:t xml:space="preserve">Figure </w:t>
      </w:r>
      <w:r>
        <w:fldChar w:fldCharType="begin"/>
      </w:r>
      <w:r>
        <w:instrText xml:space="preserve"> SEQ Figure \* ARABIC </w:instrText>
      </w:r>
      <w:r>
        <w:fldChar w:fldCharType="separate"/>
      </w:r>
      <w:r w:rsidR="00C55D93">
        <w:rPr>
          <w:noProof/>
        </w:rPr>
        <w:t>71</w:t>
      </w:r>
      <w:r>
        <w:fldChar w:fldCharType="end"/>
      </w:r>
      <w:r>
        <w:rPr>
          <w:lang w:val="en-US"/>
        </w:rPr>
        <w:t xml:space="preserve"> Số lượng dữ liệu ở mỗi cụm</w:t>
      </w:r>
      <w:bookmarkEnd w:id="142"/>
    </w:p>
    <w:p w14:paraId="7BDD9E6D" w14:textId="6E24CA3E" w:rsidR="000A3739" w:rsidRDefault="000A3739" w:rsidP="000A3739">
      <w:pPr>
        <w:pStyle w:val="ListParagraph"/>
        <w:numPr>
          <w:ilvl w:val="0"/>
          <w:numId w:val="15"/>
        </w:numPr>
        <w:rPr>
          <w:lang w:val="en-US"/>
        </w:rPr>
      </w:pPr>
      <w:r>
        <w:rPr>
          <w:lang w:val="en-US"/>
        </w:rPr>
        <w:t>Nhận xét:</w:t>
      </w:r>
    </w:p>
    <w:p w14:paraId="3044B73D" w14:textId="77777777" w:rsidR="00916804" w:rsidRDefault="00916804" w:rsidP="00916804">
      <w:pPr>
        <w:pStyle w:val="ListParagraph"/>
        <w:widowControl/>
        <w:numPr>
          <w:ilvl w:val="1"/>
          <w:numId w:val="15"/>
        </w:numPr>
        <w:tabs>
          <w:tab w:val="clear" w:pos="57"/>
        </w:tabs>
        <w:autoSpaceDE/>
        <w:autoSpaceDN/>
        <w:spacing w:after="160"/>
        <w:contextualSpacing/>
        <w:rPr>
          <w:szCs w:val="26"/>
        </w:rPr>
      </w:pPr>
      <w:r>
        <w:rPr>
          <w:szCs w:val="26"/>
        </w:rPr>
        <w:t>Dữ liệu có sự chênh lệch lớn giữa 2 cụm. Cụm lớn chứa đa số dữ liệu trong khi cụm nhỏ chỉ chiếm một phần rất nhỏ (khoảng 3%)</w:t>
      </w:r>
    </w:p>
    <w:p w14:paraId="573676AD" w14:textId="77777777" w:rsidR="00916804" w:rsidRPr="004C09BF" w:rsidRDefault="00916804" w:rsidP="00916804">
      <w:pPr>
        <w:pStyle w:val="ListParagraph"/>
        <w:widowControl/>
        <w:numPr>
          <w:ilvl w:val="1"/>
          <w:numId w:val="15"/>
        </w:numPr>
        <w:tabs>
          <w:tab w:val="clear" w:pos="57"/>
        </w:tabs>
        <w:autoSpaceDE/>
        <w:autoSpaceDN/>
        <w:spacing w:after="160"/>
        <w:contextualSpacing/>
        <w:rPr>
          <w:szCs w:val="26"/>
        </w:rPr>
      </w:pPr>
      <w:r>
        <w:t xml:space="preserve">Cụm lớn: </w:t>
      </w:r>
    </w:p>
    <w:p w14:paraId="5F73AAAE" w14:textId="77777777" w:rsidR="00916804" w:rsidRPr="003C7774" w:rsidRDefault="00916804" w:rsidP="00916804">
      <w:pPr>
        <w:pStyle w:val="ListParagraph"/>
        <w:widowControl/>
        <w:numPr>
          <w:ilvl w:val="2"/>
          <w:numId w:val="15"/>
        </w:numPr>
        <w:tabs>
          <w:tab w:val="clear" w:pos="57"/>
        </w:tabs>
        <w:autoSpaceDE/>
        <w:autoSpaceDN/>
        <w:spacing w:after="160"/>
        <w:contextualSpacing/>
        <w:rPr>
          <w:szCs w:val="26"/>
        </w:rPr>
      </w:pPr>
      <w:r>
        <w:t>Chứa phần lớn dữ liệu, có thể đại diện cho nhóm chính trong tập dữ liệu.</w:t>
      </w:r>
    </w:p>
    <w:p w14:paraId="7367BB43" w14:textId="77777777" w:rsidR="00916804" w:rsidRPr="000469B5" w:rsidRDefault="00916804" w:rsidP="00916804">
      <w:pPr>
        <w:pStyle w:val="ListParagraph"/>
        <w:widowControl/>
        <w:numPr>
          <w:ilvl w:val="2"/>
          <w:numId w:val="15"/>
        </w:numPr>
        <w:tabs>
          <w:tab w:val="clear" w:pos="57"/>
        </w:tabs>
        <w:autoSpaceDE/>
        <w:autoSpaceDN/>
        <w:spacing w:after="160"/>
        <w:contextualSpacing/>
        <w:rPr>
          <w:szCs w:val="26"/>
        </w:rPr>
      </w:pPr>
      <w:r>
        <w:t>Các điểm trong cụm này có thể có nhiều đặc điểm tương đồng dẫn đến việc gom vào cùng một cụm.</w:t>
      </w:r>
    </w:p>
    <w:p w14:paraId="6D87E250" w14:textId="77777777" w:rsidR="00916804" w:rsidRPr="000469B5" w:rsidRDefault="00916804" w:rsidP="00916804">
      <w:pPr>
        <w:pStyle w:val="ListParagraph"/>
        <w:widowControl/>
        <w:numPr>
          <w:ilvl w:val="1"/>
          <w:numId w:val="15"/>
        </w:numPr>
        <w:tabs>
          <w:tab w:val="clear" w:pos="57"/>
        </w:tabs>
        <w:autoSpaceDE/>
        <w:autoSpaceDN/>
        <w:spacing w:after="160"/>
        <w:contextualSpacing/>
        <w:rPr>
          <w:szCs w:val="26"/>
        </w:rPr>
      </w:pPr>
      <w:r>
        <w:t>Cụm nhỏ:</w:t>
      </w:r>
    </w:p>
    <w:p w14:paraId="1902EB2C" w14:textId="11020356" w:rsidR="000A3739" w:rsidRPr="000A3739" w:rsidRDefault="00916804" w:rsidP="00916804">
      <w:pPr>
        <w:pStyle w:val="ListParagraph"/>
        <w:numPr>
          <w:ilvl w:val="2"/>
          <w:numId w:val="15"/>
        </w:numPr>
        <w:rPr>
          <w:lang w:val="en-US"/>
        </w:rPr>
      </w:pPr>
      <w:r>
        <w:t xml:space="preserve">Có thể chứa các </w:t>
      </w:r>
      <w:r>
        <w:rPr>
          <w:rStyle w:val="Strong"/>
        </w:rPr>
        <w:t>dữ liệu ngoại lệ</w:t>
      </w:r>
      <w:r>
        <w:t xml:space="preserve"> hoặc nhóm dữ liệu đặc biệt với các đặc trưng khác biệt rõ rệt so với cụm lớn.</w:t>
      </w:r>
    </w:p>
    <w:p w14:paraId="47EAD71D" w14:textId="66178604" w:rsidR="007A43A0" w:rsidRDefault="00505CC5" w:rsidP="00702DA3">
      <w:pPr>
        <w:pStyle w:val="Heading3"/>
        <w:rPr>
          <w:lang w:val="vi-VN"/>
        </w:rPr>
      </w:pPr>
      <w:bookmarkStart w:id="143" w:name="_Toc185471246"/>
      <w:r>
        <w:rPr>
          <w:lang w:val="en-US"/>
        </w:rPr>
        <w:lastRenderedPageBreak/>
        <w:t>DBScan</w:t>
      </w:r>
      <w:bookmarkEnd w:id="143"/>
    </w:p>
    <w:p w14:paraId="716A3C45" w14:textId="77777777" w:rsidR="00217FC8" w:rsidRDefault="00217FC8" w:rsidP="00702DA3">
      <w:pPr>
        <w:keepNext/>
        <w:ind w:left="720"/>
      </w:pPr>
      <w:r w:rsidRPr="00217FC8">
        <w:rPr>
          <w:noProof/>
          <w:lang w:val="vi-VN"/>
        </w:rPr>
        <w:drawing>
          <wp:inline distT="0" distB="0" distL="0" distR="0" wp14:anchorId="35BE13E7" wp14:editId="2E12717B">
            <wp:extent cx="4696480" cy="2210108"/>
            <wp:effectExtent l="0" t="0" r="8890" b="0"/>
            <wp:docPr id="17366524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52460" name="Picture 1" descr="A screenshot of a computer code&#10;&#10;Description automatically generated"/>
                    <pic:cNvPicPr/>
                  </pic:nvPicPr>
                  <pic:blipFill>
                    <a:blip r:embed="rId85"/>
                    <a:stretch>
                      <a:fillRect/>
                    </a:stretch>
                  </pic:blipFill>
                  <pic:spPr>
                    <a:xfrm>
                      <a:off x="0" y="0"/>
                      <a:ext cx="4696480" cy="2210108"/>
                    </a:xfrm>
                    <a:prstGeom prst="rect">
                      <a:avLst/>
                    </a:prstGeom>
                  </pic:spPr>
                </pic:pic>
              </a:graphicData>
            </a:graphic>
          </wp:inline>
        </w:drawing>
      </w:r>
    </w:p>
    <w:p w14:paraId="1F20449E" w14:textId="6B019BD6" w:rsidR="00861065" w:rsidRDefault="00217FC8" w:rsidP="00702DA3">
      <w:pPr>
        <w:pStyle w:val="Caption"/>
        <w:spacing w:line="360" w:lineRule="auto"/>
        <w:rPr>
          <w:lang w:val="vi-VN"/>
        </w:rPr>
      </w:pPr>
      <w:bookmarkStart w:id="144" w:name="_Toc185502356"/>
      <w:r>
        <w:t xml:space="preserve">Figure </w:t>
      </w:r>
      <w:r>
        <w:fldChar w:fldCharType="begin"/>
      </w:r>
      <w:r>
        <w:instrText xml:space="preserve"> SEQ Figure \* ARABIC </w:instrText>
      </w:r>
      <w:r>
        <w:fldChar w:fldCharType="separate"/>
      </w:r>
      <w:r w:rsidR="00C55D93">
        <w:rPr>
          <w:noProof/>
        </w:rPr>
        <w:t>72</w:t>
      </w:r>
      <w:r>
        <w:fldChar w:fldCharType="end"/>
      </w:r>
      <w:r>
        <w:rPr>
          <w:lang w:val="vi-VN"/>
        </w:rPr>
        <w:t>. Kết quả phân cụm bằng DBScan</w:t>
      </w:r>
      <w:bookmarkEnd w:id="144"/>
    </w:p>
    <w:p w14:paraId="33D93E8F" w14:textId="2550DFC0" w:rsidR="00217FC8" w:rsidRPr="00AE4652" w:rsidRDefault="00217FC8" w:rsidP="00702DA3">
      <w:pPr>
        <w:pStyle w:val="ListParagraph"/>
        <w:numPr>
          <w:ilvl w:val="0"/>
          <w:numId w:val="15"/>
        </w:numPr>
        <w:rPr>
          <w:lang w:val="vi-VN"/>
        </w:rPr>
      </w:pPr>
      <w:r w:rsidRPr="00AE4652">
        <w:rPr>
          <w:lang w:val="vi-VN"/>
        </w:rPr>
        <w:t>Nhận xét:</w:t>
      </w:r>
    </w:p>
    <w:p w14:paraId="352A05B2" w14:textId="79F01549" w:rsidR="007C77D1" w:rsidRDefault="00A52561" w:rsidP="00702DA3">
      <w:pPr>
        <w:pStyle w:val="ListParagraph"/>
        <w:numPr>
          <w:ilvl w:val="0"/>
          <w:numId w:val="19"/>
        </w:numPr>
        <w:rPr>
          <w:lang w:val="vi-VN"/>
        </w:rPr>
      </w:pPr>
      <w:r w:rsidRPr="00A52561">
        <w:rPr>
          <w:lang w:val="vi-VN"/>
        </w:rPr>
        <w:t>Cụm ID = 1:</w:t>
      </w:r>
      <w:r w:rsidR="007C77D1">
        <w:rPr>
          <w:lang w:val="vi-VN"/>
        </w:rPr>
        <w:t xml:space="preserve"> </w:t>
      </w:r>
    </w:p>
    <w:p w14:paraId="24AAE3ED" w14:textId="220469EF" w:rsidR="00974804" w:rsidRDefault="00974804" w:rsidP="00702DA3">
      <w:pPr>
        <w:pStyle w:val="ListParagraph"/>
        <w:numPr>
          <w:ilvl w:val="0"/>
          <w:numId w:val="18"/>
        </w:numPr>
        <w:rPr>
          <w:lang w:val="vi-VN"/>
        </w:rPr>
      </w:pPr>
      <w:r>
        <w:rPr>
          <w:lang w:val="vi-VN"/>
        </w:rPr>
        <w:t>Đặc điểm:</w:t>
      </w:r>
      <w:r w:rsidR="00CA73D3" w:rsidRPr="00CA73D3">
        <w:t xml:space="preserve"> </w:t>
      </w:r>
      <w:r w:rsidR="00CA73D3" w:rsidRPr="00CA73D3">
        <w:rPr>
          <w:lang w:val="vi-VN"/>
        </w:rPr>
        <w:t>Đây là cụm lớn nhất, chiếm tới 97.76% tổng dữ liệu.</w:t>
      </w:r>
    </w:p>
    <w:p w14:paraId="44357DF9" w14:textId="3C28641A" w:rsidR="00974804" w:rsidRDefault="00974804" w:rsidP="00702DA3">
      <w:pPr>
        <w:pStyle w:val="ListParagraph"/>
        <w:numPr>
          <w:ilvl w:val="0"/>
          <w:numId w:val="18"/>
        </w:numPr>
        <w:rPr>
          <w:lang w:val="vi-VN"/>
        </w:rPr>
      </w:pPr>
      <w:r>
        <w:rPr>
          <w:lang w:val="vi-VN"/>
        </w:rPr>
        <w:t>Ý nghĩa:</w:t>
      </w:r>
      <w:r w:rsidR="00D07B6A" w:rsidRPr="00D07B6A">
        <w:t xml:space="preserve"> </w:t>
      </w:r>
      <w:r w:rsidR="00D07B6A" w:rsidRPr="00D07B6A">
        <w:rPr>
          <w:lang w:val="vi-VN"/>
        </w:rPr>
        <w:t>Cụm này có thể đại diện cho các sản phẩm phổ biến và tiêu chuẩn trên Amazon.</w:t>
      </w:r>
      <w:r w:rsidR="00D07B6A">
        <w:rPr>
          <w:lang w:val="vi-VN"/>
        </w:rPr>
        <w:t xml:space="preserve"> </w:t>
      </w:r>
      <w:r w:rsidR="00D07B6A" w:rsidRPr="00D07B6A">
        <w:rPr>
          <w:lang w:val="vi-VN"/>
        </w:rPr>
        <w:t>Các sản phẩm trong cụm này có thông số kỹ thuật tương tự nhau, thể hiện tính đồng nhất và phổ biến của các mặt hàng.</w:t>
      </w:r>
    </w:p>
    <w:p w14:paraId="53DD1610" w14:textId="6F7CE8CE" w:rsidR="008806FC" w:rsidRPr="008806FC" w:rsidRDefault="00133FDE" w:rsidP="00702DA3">
      <w:pPr>
        <w:pStyle w:val="ListParagraph"/>
        <w:numPr>
          <w:ilvl w:val="0"/>
          <w:numId w:val="21"/>
        </w:numPr>
        <w:rPr>
          <w:lang w:val="vi-VN"/>
        </w:rPr>
      </w:pPr>
      <w:r w:rsidRPr="00133FDE">
        <w:rPr>
          <w:lang w:val="vi-VN"/>
        </w:rPr>
        <w:t xml:space="preserve">Đây là nhóm </w:t>
      </w:r>
      <w:r w:rsidR="005B7AF5">
        <w:rPr>
          <w:lang w:val="vi-VN"/>
        </w:rPr>
        <w:t xml:space="preserve">sản phẩm </w:t>
      </w:r>
      <w:r w:rsidRPr="00133FDE">
        <w:rPr>
          <w:lang w:val="vi-VN"/>
        </w:rPr>
        <w:t>trọng tâm và mang tính chính thống, phản ánh phần lớn thị trường.</w:t>
      </w:r>
    </w:p>
    <w:p w14:paraId="403AEEF2" w14:textId="4F4E153A" w:rsidR="00565E0D" w:rsidRDefault="006F7C80" w:rsidP="00702DA3">
      <w:pPr>
        <w:pStyle w:val="ListParagraph"/>
        <w:numPr>
          <w:ilvl w:val="0"/>
          <w:numId w:val="20"/>
        </w:numPr>
        <w:rPr>
          <w:lang w:val="vi-VN"/>
        </w:rPr>
      </w:pPr>
      <w:r w:rsidRPr="006F7C80">
        <w:rPr>
          <w:lang w:val="vi-VN"/>
        </w:rPr>
        <w:t>Cụm ID = 2:</w:t>
      </w:r>
      <w:r>
        <w:rPr>
          <w:lang w:val="vi-VN"/>
        </w:rPr>
        <w:t xml:space="preserve"> </w:t>
      </w:r>
    </w:p>
    <w:p w14:paraId="385910C8" w14:textId="5655EFA3" w:rsidR="00974804" w:rsidRDefault="00974804" w:rsidP="00702DA3">
      <w:pPr>
        <w:pStyle w:val="ListParagraph"/>
        <w:numPr>
          <w:ilvl w:val="0"/>
          <w:numId w:val="18"/>
        </w:numPr>
        <w:rPr>
          <w:lang w:val="vi-VN"/>
        </w:rPr>
      </w:pPr>
      <w:r>
        <w:rPr>
          <w:lang w:val="vi-VN"/>
        </w:rPr>
        <w:t>Đặc điểm:</w:t>
      </w:r>
      <w:r w:rsidR="004D45CE">
        <w:rPr>
          <w:lang w:val="vi-VN"/>
        </w:rPr>
        <w:t xml:space="preserve"> </w:t>
      </w:r>
      <w:r w:rsidR="004D45CE" w:rsidRPr="004D45CE">
        <w:rPr>
          <w:lang w:val="vi-VN"/>
        </w:rPr>
        <w:t>Cụm này nhỏ hơn nhiều so với ID = 1, chỉ chiếm 1.97% tổng dữ liệu</w:t>
      </w:r>
    </w:p>
    <w:p w14:paraId="4BB4465A" w14:textId="33E53192" w:rsidR="00974804" w:rsidRPr="00974804" w:rsidRDefault="00974804" w:rsidP="00702DA3">
      <w:pPr>
        <w:pStyle w:val="ListParagraph"/>
        <w:numPr>
          <w:ilvl w:val="0"/>
          <w:numId w:val="18"/>
        </w:numPr>
        <w:rPr>
          <w:lang w:val="vi-VN"/>
        </w:rPr>
      </w:pPr>
      <w:r>
        <w:rPr>
          <w:lang w:val="vi-VN"/>
        </w:rPr>
        <w:t xml:space="preserve">Ý nghĩa: </w:t>
      </w:r>
      <w:r w:rsidR="00FF102F" w:rsidRPr="00FF102F">
        <w:rPr>
          <w:lang w:val="vi-VN"/>
        </w:rPr>
        <w:t>Cụm này có thể đại diện cho các sản phẩm có thông số kỹ thuật đặc biệt hoặc khác biệt so với cụm chính.</w:t>
      </w:r>
      <w:r w:rsidR="00FF102F">
        <w:rPr>
          <w:lang w:val="vi-VN"/>
        </w:rPr>
        <w:t xml:space="preserve"> </w:t>
      </w:r>
      <w:r w:rsidR="00FF102F" w:rsidRPr="00FF102F">
        <w:rPr>
          <w:lang w:val="vi-VN"/>
        </w:rPr>
        <w:t>Có thể đây là các sản phẩm ngách, cao cấp, hoặc chuyên biệt, ít phổ biến hơn nhưng có đặc tính nổi trội.</w:t>
      </w:r>
    </w:p>
    <w:p w14:paraId="25E06D66" w14:textId="4DF8A406" w:rsidR="00BB6234" w:rsidRPr="00BB6234" w:rsidRDefault="00BB6234" w:rsidP="00702DA3">
      <w:pPr>
        <w:pStyle w:val="ListParagraph"/>
        <w:numPr>
          <w:ilvl w:val="0"/>
          <w:numId w:val="21"/>
        </w:numPr>
        <w:rPr>
          <w:lang w:val="vi-VN"/>
        </w:rPr>
      </w:pPr>
      <w:r>
        <w:rPr>
          <w:lang w:val="vi-VN"/>
        </w:rPr>
        <w:t>C</w:t>
      </w:r>
      <w:r w:rsidRPr="00BB6234">
        <w:rPr>
          <w:lang w:val="vi-VN"/>
        </w:rPr>
        <w:t>ho thấy sự hiếm hoi hoặc độc đáo của các sản phẩm này trên thị trường</w:t>
      </w:r>
    </w:p>
    <w:p w14:paraId="3943D774" w14:textId="77777777" w:rsidR="004850DD" w:rsidRDefault="004850DD" w:rsidP="00702DA3">
      <w:pPr>
        <w:pStyle w:val="ListParagraph"/>
        <w:numPr>
          <w:ilvl w:val="0"/>
          <w:numId w:val="20"/>
        </w:numPr>
        <w:rPr>
          <w:lang w:val="vi-VN"/>
        </w:rPr>
      </w:pPr>
      <w:r>
        <w:rPr>
          <w:lang w:val="vi-VN"/>
        </w:rPr>
        <w:t xml:space="preserve">Cụm </w:t>
      </w:r>
      <w:r w:rsidR="00D63331">
        <w:rPr>
          <w:lang w:val="vi-VN"/>
        </w:rPr>
        <w:t>ID =</w:t>
      </w:r>
      <w:r>
        <w:rPr>
          <w:lang w:val="vi-VN"/>
        </w:rPr>
        <w:t xml:space="preserve"> </w:t>
      </w:r>
      <w:r w:rsidR="00D63331">
        <w:rPr>
          <w:lang w:val="vi-VN"/>
        </w:rPr>
        <w:t>0</w:t>
      </w:r>
      <w:r>
        <w:rPr>
          <w:lang w:val="vi-VN"/>
        </w:rPr>
        <w:t>:</w:t>
      </w:r>
    </w:p>
    <w:p w14:paraId="10DCDB79" w14:textId="0B6668A2" w:rsidR="00D63331" w:rsidRPr="00FF075F" w:rsidRDefault="003E4A8B" w:rsidP="00702DA3">
      <w:pPr>
        <w:pStyle w:val="ListParagraph"/>
        <w:numPr>
          <w:ilvl w:val="0"/>
          <w:numId w:val="17"/>
        </w:numPr>
        <w:rPr>
          <w:lang w:val="vi-VN"/>
        </w:rPr>
      </w:pPr>
      <w:r>
        <w:rPr>
          <w:lang w:val="vi-VN"/>
        </w:rPr>
        <w:lastRenderedPageBreak/>
        <w:t xml:space="preserve">Đặc điểm: </w:t>
      </w:r>
      <w:r w:rsidRPr="003E4A8B">
        <w:rPr>
          <w:lang w:val="vi-VN"/>
        </w:rPr>
        <w:t>Đây</w:t>
      </w:r>
      <w:r w:rsidR="00D63331" w:rsidRPr="00D63331">
        <w:rPr>
          <w:lang w:val="vi-VN"/>
        </w:rPr>
        <w:t xml:space="preserve"> là </w:t>
      </w:r>
      <w:r w:rsidRPr="003E4A8B">
        <w:rPr>
          <w:lang w:val="vi-VN"/>
        </w:rPr>
        <w:t xml:space="preserve">các điểm nhiễu, </w:t>
      </w:r>
      <w:r w:rsidR="00F75C81">
        <w:rPr>
          <w:lang w:val="vi-VN"/>
        </w:rPr>
        <w:t xml:space="preserve">chưa phân cụm, </w:t>
      </w:r>
      <w:r w:rsidRPr="003E4A8B">
        <w:rPr>
          <w:lang w:val="vi-VN"/>
        </w:rPr>
        <w:t xml:space="preserve">chiếm </w:t>
      </w:r>
      <w:r w:rsidR="00D63331" w:rsidRPr="00D63331">
        <w:rPr>
          <w:lang w:val="vi-VN"/>
        </w:rPr>
        <w:t xml:space="preserve">một </w:t>
      </w:r>
      <w:r w:rsidRPr="003E4A8B">
        <w:rPr>
          <w:lang w:val="vi-VN"/>
        </w:rPr>
        <w:t>phần</w:t>
      </w:r>
      <w:r w:rsidR="00D63331" w:rsidRPr="00D63331">
        <w:rPr>
          <w:lang w:val="vi-VN"/>
        </w:rPr>
        <w:t xml:space="preserve"> rất nhỏ </w:t>
      </w:r>
      <w:r w:rsidRPr="003E4A8B">
        <w:rPr>
          <w:lang w:val="vi-VN"/>
        </w:rPr>
        <w:t>của</w:t>
      </w:r>
      <w:r w:rsidR="00D63331" w:rsidRPr="00D63331">
        <w:rPr>
          <w:lang w:val="vi-VN"/>
        </w:rPr>
        <w:t xml:space="preserve"> dữ liệu (0.27</w:t>
      </w:r>
      <w:r w:rsidRPr="003E4A8B">
        <w:rPr>
          <w:lang w:val="vi-VN"/>
        </w:rPr>
        <w:t>%)</w:t>
      </w:r>
    </w:p>
    <w:p w14:paraId="5AD5A482" w14:textId="7618E2C1" w:rsidR="00490FEB" w:rsidRPr="006F7C80" w:rsidRDefault="00355DDA" w:rsidP="00702DA3">
      <w:pPr>
        <w:pStyle w:val="ListParagraph"/>
        <w:numPr>
          <w:ilvl w:val="0"/>
          <w:numId w:val="21"/>
        </w:numPr>
        <w:rPr>
          <w:lang w:val="vi-VN"/>
        </w:rPr>
      </w:pPr>
      <w:r>
        <w:rPr>
          <w:lang w:val="vi-VN"/>
        </w:rPr>
        <w:t>Đây là c</w:t>
      </w:r>
      <w:r w:rsidRPr="00355DDA">
        <w:rPr>
          <w:lang w:val="vi-VN"/>
        </w:rPr>
        <w:t>ác sản phẩm ngoại lệ</w:t>
      </w:r>
      <w:r>
        <w:rPr>
          <w:lang w:val="vi-VN"/>
        </w:rPr>
        <w:t xml:space="preserve"> hoặc </w:t>
      </w:r>
      <w:r w:rsidRPr="00355DDA">
        <w:rPr>
          <w:lang w:val="vi-VN"/>
        </w:rPr>
        <w:t>dữ liệu sai lệch hoặc thiếu thông tin về thông số kỹ thuật.</w:t>
      </w:r>
    </w:p>
    <w:p w14:paraId="74F7F09B" w14:textId="77777777" w:rsidR="00A1291A" w:rsidRDefault="00505CC5" w:rsidP="00702DA3">
      <w:pPr>
        <w:pStyle w:val="Heading2"/>
        <w:rPr>
          <w:lang w:val="en-US"/>
        </w:rPr>
      </w:pPr>
      <w:bookmarkStart w:id="145" w:name="_Toc185471247"/>
      <w:r>
        <w:rPr>
          <w:lang w:val="en-US"/>
        </w:rPr>
        <w:t>So sánh, đánh giá</w:t>
      </w:r>
      <w:bookmarkEnd w:id="145"/>
    </w:p>
    <w:p w14:paraId="2639AFD0" w14:textId="77777777" w:rsidR="00A1291A" w:rsidRDefault="00A1291A" w:rsidP="00702DA3">
      <w:pPr>
        <w:pStyle w:val="Heading3"/>
        <w:rPr>
          <w:lang w:val="en-US"/>
        </w:rPr>
      </w:pPr>
      <w:bookmarkStart w:id="146" w:name="_Toc185471248"/>
      <w:r>
        <w:rPr>
          <w:lang w:val="en-US"/>
        </w:rPr>
        <w:t>K-Means</w:t>
      </w:r>
      <w:bookmarkEnd w:id="146"/>
    </w:p>
    <w:p w14:paraId="0CA3BCB9" w14:textId="2A3A8FC1" w:rsidR="00B47977" w:rsidRPr="005F6D67" w:rsidRDefault="00371A49" w:rsidP="00B47977">
      <w:pPr>
        <w:pStyle w:val="ListParagraph"/>
        <w:numPr>
          <w:ilvl w:val="0"/>
          <w:numId w:val="15"/>
        </w:numPr>
        <w:rPr>
          <w:lang w:val="en-US"/>
        </w:rPr>
      </w:pPr>
      <w:r>
        <w:rPr>
          <w:szCs w:val="26"/>
        </w:rPr>
        <w:t xml:space="preserve">Sử dụng SilhouetteEvaluator tự cài đặt và thư viện máy học </w:t>
      </w:r>
      <w:r w:rsidRPr="00DD1B01">
        <w:rPr>
          <w:szCs w:val="26"/>
        </w:rPr>
        <w:t>ClusteringEvaluator</w:t>
      </w:r>
      <w:r>
        <w:rPr>
          <w:szCs w:val="26"/>
        </w:rPr>
        <w:t xml:space="preserve"> để đánh giá chất lượng cụm</w:t>
      </w:r>
    </w:p>
    <w:p w14:paraId="5853B85E" w14:textId="336BE638" w:rsidR="005F6D67" w:rsidRPr="00441032" w:rsidRDefault="005F6D67" w:rsidP="005F6D67">
      <w:pPr>
        <w:pStyle w:val="ListParagraph"/>
        <w:numPr>
          <w:ilvl w:val="1"/>
          <w:numId w:val="15"/>
        </w:numPr>
        <w:rPr>
          <w:lang w:val="en-US"/>
        </w:rPr>
      </w:pPr>
      <w:r>
        <w:rPr>
          <w:szCs w:val="26"/>
          <w:lang w:val="en-US"/>
        </w:rPr>
        <w:t xml:space="preserve">Đầu tiên là chỉ số silhouette score bằng việc cài đặt không </w:t>
      </w:r>
      <w:r w:rsidR="00EC3E71">
        <w:rPr>
          <w:szCs w:val="26"/>
          <w:lang w:val="en-US"/>
        </w:rPr>
        <w:t>sử dụng thư viện máy học</w:t>
      </w:r>
    </w:p>
    <w:p w14:paraId="4F2F1EE1" w14:textId="77777777" w:rsidR="00441032" w:rsidRPr="00441032" w:rsidRDefault="00441032" w:rsidP="00441032">
      <w:pPr>
        <w:pStyle w:val="Code"/>
        <w:ind w:left="1440"/>
        <w:rPr>
          <w:sz w:val="26"/>
          <w:szCs w:val="26"/>
        </w:rPr>
      </w:pPr>
      <w:r w:rsidRPr="00441032">
        <w:rPr>
          <w:color w:val="8464C6"/>
          <w:sz w:val="26"/>
          <w:szCs w:val="26"/>
        </w:rPr>
        <w:t>for</w:t>
      </w:r>
      <w:r w:rsidRPr="00441032">
        <w:rPr>
          <w:sz w:val="26"/>
          <w:szCs w:val="26"/>
        </w:rPr>
        <w:t xml:space="preserve"> k </w:t>
      </w:r>
      <w:r w:rsidRPr="00441032">
        <w:rPr>
          <w:color w:val="8464C6"/>
          <w:sz w:val="26"/>
          <w:szCs w:val="26"/>
        </w:rPr>
        <w:t>in</w:t>
      </w:r>
      <w:r w:rsidRPr="00441032">
        <w:rPr>
          <w:sz w:val="26"/>
          <w:szCs w:val="26"/>
        </w:rPr>
        <w:t xml:space="preserve"> </w:t>
      </w:r>
      <w:r w:rsidRPr="00441032">
        <w:rPr>
          <w:color w:val="C7A06F"/>
          <w:sz w:val="26"/>
          <w:szCs w:val="26"/>
        </w:rPr>
        <w:t>range</w:t>
      </w:r>
      <w:r w:rsidRPr="00441032">
        <w:rPr>
          <w:sz w:val="26"/>
          <w:szCs w:val="26"/>
        </w:rPr>
        <w:t>(</w:t>
      </w:r>
      <w:r w:rsidRPr="00441032">
        <w:rPr>
          <w:color w:val="54C59F"/>
          <w:sz w:val="26"/>
          <w:szCs w:val="26"/>
        </w:rPr>
        <w:t>2</w:t>
      </w:r>
      <w:r w:rsidRPr="00441032">
        <w:rPr>
          <w:color w:val="C17AC8"/>
          <w:sz w:val="26"/>
          <w:szCs w:val="26"/>
        </w:rPr>
        <w:t>,</w:t>
      </w:r>
      <w:r w:rsidRPr="00441032">
        <w:rPr>
          <w:color w:val="54C59F"/>
          <w:sz w:val="26"/>
          <w:szCs w:val="26"/>
        </w:rPr>
        <w:t>11</w:t>
      </w:r>
      <w:r w:rsidRPr="00441032">
        <w:rPr>
          <w:sz w:val="26"/>
          <w:szCs w:val="26"/>
        </w:rPr>
        <w:t>)</w:t>
      </w:r>
      <w:r w:rsidRPr="00441032">
        <w:rPr>
          <w:color w:val="C17AC8"/>
          <w:sz w:val="26"/>
          <w:szCs w:val="26"/>
        </w:rPr>
        <w:t>:</w:t>
      </w:r>
    </w:p>
    <w:p w14:paraId="5DC07FF8" w14:textId="77777777" w:rsidR="00441032" w:rsidRPr="00441032" w:rsidRDefault="00441032" w:rsidP="00441032">
      <w:pPr>
        <w:pStyle w:val="Code"/>
        <w:ind w:left="1440"/>
        <w:rPr>
          <w:sz w:val="26"/>
          <w:szCs w:val="26"/>
        </w:rPr>
      </w:pPr>
      <w:r w:rsidRPr="00441032">
        <w:rPr>
          <w:sz w:val="26"/>
          <w:szCs w:val="26"/>
        </w:rPr>
        <w:t xml:space="preserve">kmean </w:t>
      </w:r>
      <w:r w:rsidRPr="00441032">
        <w:rPr>
          <w:color w:val="8464C6"/>
          <w:sz w:val="26"/>
          <w:szCs w:val="26"/>
        </w:rPr>
        <w:t>=</w:t>
      </w:r>
      <w:r w:rsidRPr="00441032">
        <w:rPr>
          <w:sz w:val="26"/>
          <w:szCs w:val="26"/>
        </w:rPr>
        <w:t xml:space="preserve"> </w:t>
      </w:r>
      <w:r w:rsidRPr="00441032">
        <w:rPr>
          <w:color w:val="C7A06F"/>
          <w:sz w:val="26"/>
          <w:szCs w:val="26"/>
        </w:rPr>
        <w:t>K_Mean</w:t>
      </w:r>
      <w:r w:rsidRPr="00441032">
        <w:rPr>
          <w:sz w:val="26"/>
          <w:szCs w:val="26"/>
        </w:rPr>
        <w:t>(k)</w:t>
      </w:r>
    </w:p>
    <w:p w14:paraId="3CFA2BF4" w14:textId="77777777" w:rsidR="00441032" w:rsidRPr="00441032" w:rsidRDefault="00441032" w:rsidP="00441032">
      <w:pPr>
        <w:pStyle w:val="Code"/>
        <w:ind w:left="1440"/>
        <w:rPr>
          <w:sz w:val="26"/>
          <w:szCs w:val="26"/>
        </w:rPr>
      </w:pPr>
      <w:r w:rsidRPr="00441032">
        <w:rPr>
          <w:sz w:val="26"/>
          <w:szCs w:val="26"/>
        </w:rPr>
        <w:t>kmean</w:t>
      </w:r>
      <w:r w:rsidRPr="00441032">
        <w:rPr>
          <w:color w:val="C17AC8"/>
          <w:sz w:val="26"/>
          <w:szCs w:val="26"/>
        </w:rPr>
        <w:t>.</w:t>
      </w:r>
      <w:r w:rsidRPr="00441032">
        <w:rPr>
          <w:color w:val="C7A06F"/>
          <w:sz w:val="26"/>
          <w:szCs w:val="26"/>
        </w:rPr>
        <w:t>fit</w:t>
      </w:r>
      <w:r w:rsidRPr="00441032">
        <w:rPr>
          <w:sz w:val="26"/>
          <w:szCs w:val="26"/>
        </w:rPr>
        <w:t>(df</w:t>
      </w:r>
      <w:r w:rsidRPr="00441032">
        <w:rPr>
          <w:color w:val="C17AC8"/>
          <w:sz w:val="26"/>
          <w:szCs w:val="26"/>
        </w:rPr>
        <w:t>,</w:t>
      </w:r>
      <w:r w:rsidRPr="00441032">
        <w:rPr>
          <w:sz w:val="26"/>
          <w:szCs w:val="26"/>
        </w:rPr>
        <w:t xml:space="preserve"> feature_cols)</w:t>
      </w:r>
    </w:p>
    <w:p w14:paraId="647507D4" w14:textId="77777777" w:rsidR="00441032" w:rsidRPr="00441032" w:rsidRDefault="00441032" w:rsidP="00441032">
      <w:pPr>
        <w:pStyle w:val="Code"/>
        <w:ind w:left="1440"/>
        <w:rPr>
          <w:sz w:val="26"/>
          <w:szCs w:val="26"/>
        </w:rPr>
      </w:pPr>
      <w:r w:rsidRPr="00441032">
        <w:rPr>
          <w:sz w:val="26"/>
          <w:szCs w:val="26"/>
        </w:rPr>
        <w:t xml:space="preserve">df_fit </w:t>
      </w:r>
      <w:r w:rsidRPr="00441032">
        <w:rPr>
          <w:color w:val="8464C6"/>
          <w:sz w:val="26"/>
          <w:szCs w:val="26"/>
        </w:rPr>
        <w:t>=</w:t>
      </w:r>
      <w:r w:rsidRPr="00441032">
        <w:rPr>
          <w:sz w:val="26"/>
          <w:szCs w:val="26"/>
        </w:rPr>
        <w:t xml:space="preserve"> kmean</w:t>
      </w:r>
      <w:r w:rsidRPr="00441032">
        <w:rPr>
          <w:color w:val="C17AC8"/>
          <w:sz w:val="26"/>
          <w:szCs w:val="26"/>
        </w:rPr>
        <w:t>.</w:t>
      </w:r>
      <w:r w:rsidRPr="00441032">
        <w:rPr>
          <w:color w:val="C7A06F"/>
          <w:sz w:val="26"/>
          <w:szCs w:val="26"/>
        </w:rPr>
        <w:t>transform</w:t>
      </w:r>
      <w:r w:rsidRPr="00441032">
        <w:rPr>
          <w:sz w:val="26"/>
          <w:szCs w:val="26"/>
        </w:rPr>
        <w:t>(df</w:t>
      </w:r>
      <w:r w:rsidRPr="00441032">
        <w:rPr>
          <w:color w:val="C17AC8"/>
          <w:sz w:val="26"/>
          <w:szCs w:val="26"/>
        </w:rPr>
        <w:t>,</w:t>
      </w:r>
      <w:r w:rsidRPr="00441032">
        <w:rPr>
          <w:sz w:val="26"/>
          <w:szCs w:val="26"/>
        </w:rPr>
        <w:t xml:space="preserve"> feature_cols)</w:t>
      </w:r>
    </w:p>
    <w:p w14:paraId="78BA4833" w14:textId="77777777" w:rsidR="00441032" w:rsidRPr="00441032" w:rsidRDefault="00441032" w:rsidP="00441032">
      <w:pPr>
        <w:pStyle w:val="Code"/>
        <w:ind w:left="1440"/>
        <w:rPr>
          <w:sz w:val="26"/>
          <w:szCs w:val="26"/>
        </w:rPr>
      </w:pPr>
      <w:r w:rsidRPr="00441032">
        <w:rPr>
          <w:sz w:val="26"/>
          <w:szCs w:val="26"/>
        </w:rPr>
        <w:t xml:space="preserve">evaluator </w:t>
      </w:r>
      <w:r w:rsidRPr="00441032">
        <w:rPr>
          <w:color w:val="8464C6"/>
          <w:sz w:val="26"/>
          <w:szCs w:val="26"/>
        </w:rPr>
        <w:t>=</w:t>
      </w:r>
      <w:r w:rsidRPr="00441032">
        <w:rPr>
          <w:sz w:val="26"/>
          <w:szCs w:val="26"/>
        </w:rPr>
        <w:t xml:space="preserve"> </w:t>
      </w:r>
      <w:r w:rsidRPr="00441032">
        <w:rPr>
          <w:color w:val="C7A06F"/>
          <w:sz w:val="26"/>
          <w:szCs w:val="26"/>
        </w:rPr>
        <w:t>SilhouetteScore</w:t>
      </w:r>
      <w:r w:rsidRPr="00441032">
        <w:rPr>
          <w:sz w:val="26"/>
          <w:szCs w:val="26"/>
        </w:rPr>
        <w:t>()</w:t>
      </w:r>
    </w:p>
    <w:p w14:paraId="4E11488B" w14:textId="77777777" w:rsidR="00441032" w:rsidRPr="00441032" w:rsidRDefault="00441032" w:rsidP="00441032">
      <w:pPr>
        <w:pStyle w:val="Code"/>
        <w:ind w:left="1440"/>
        <w:rPr>
          <w:sz w:val="26"/>
          <w:szCs w:val="26"/>
        </w:rPr>
      </w:pPr>
      <w:r w:rsidRPr="00441032">
        <w:rPr>
          <w:sz w:val="26"/>
          <w:szCs w:val="26"/>
        </w:rPr>
        <w:t xml:space="preserve">silhouette_score </w:t>
      </w:r>
      <w:r w:rsidRPr="00441032">
        <w:rPr>
          <w:color w:val="8464C6"/>
          <w:sz w:val="26"/>
          <w:szCs w:val="26"/>
        </w:rPr>
        <w:t>=</w:t>
      </w:r>
      <w:r w:rsidRPr="00441032">
        <w:rPr>
          <w:sz w:val="26"/>
          <w:szCs w:val="26"/>
        </w:rPr>
        <w:t xml:space="preserve"> evaluator</w:t>
      </w:r>
      <w:r w:rsidRPr="00441032">
        <w:rPr>
          <w:color w:val="C17AC8"/>
          <w:sz w:val="26"/>
          <w:szCs w:val="26"/>
        </w:rPr>
        <w:t>.</w:t>
      </w:r>
      <w:r w:rsidRPr="00441032">
        <w:rPr>
          <w:color w:val="C7A06F"/>
          <w:sz w:val="26"/>
          <w:szCs w:val="26"/>
        </w:rPr>
        <w:t>evaluate</w:t>
      </w:r>
      <w:r w:rsidRPr="00441032">
        <w:rPr>
          <w:sz w:val="26"/>
          <w:szCs w:val="26"/>
        </w:rPr>
        <w:t>(df_fit)</w:t>
      </w:r>
    </w:p>
    <w:p w14:paraId="51B09F28" w14:textId="01C4FDD2" w:rsidR="00441032" w:rsidRDefault="00441032" w:rsidP="00441032">
      <w:pPr>
        <w:pStyle w:val="Code"/>
        <w:ind w:left="1440"/>
        <w:rPr>
          <w:sz w:val="26"/>
          <w:szCs w:val="26"/>
          <w:lang w:val="en-US"/>
        </w:rPr>
      </w:pPr>
      <w:r w:rsidRPr="00441032">
        <w:rPr>
          <w:sz w:val="26"/>
          <w:szCs w:val="26"/>
        </w:rPr>
        <w:t>silhouette_list</w:t>
      </w:r>
      <w:r w:rsidRPr="00441032">
        <w:rPr>
          <w:color w:val="C17AC8"/>
          <w:sz w:val="26"/>
          <w:szCs w:val="26"/>
        </w:rPr>
        <w:t>.</w:t>
      </w:r>
      <w:r w:rsidRPr="00441032">
        <w:rPr>
          <w:color w:val="C7A06F"/>
          <w:sz w:val="26"/>
          <w:szCs w:val="26"/>
        </w:rPr>
        <w:t>append</w:t>
      </w:r>
      <w:r w:rsidRPr="00441032">
        <w:rPr>
          <w:sz w:val="26"/>
          <w:szCs w:val="26"/>
        </w:rPr>
        <w:t>(silhouette_score)</w:t>
      </w:r>
    </w:p>
    <w:p w14:paraId="287909C2" w14:textId="77777777" w:rsidR="002B7EB2" w:rsidRDefault="002B7EB2" w:rsidP="002B7EB2">
      <w:pPr>
        <w:jc w:val="center"/>
        <w:rPr>
          <w:noProof/>
          <w:szCs w:val="26"/>
          <w:lang w:val="en-US"/>
        </w:rPr>
      </w:pPr>
    </w:p>
    <w:p w14:paraId="3893E74B" w14:textId="5798FA8D" w:rsidR="002B7EB2" w:rsidRDefault="005562BB" w:rsidP="002B7EB2">
      <w:pPr>
        <w:keepNext/>
        <w:jc w:val="center"/>
      </w:pPr>
      <w:r w:rsidRPr="005562BB">
        <w:rPr>
          <w:noProof/>
        </w:rPr>
        <w:lastRenderedPageBreak/>
        <w:drawing>
          <wp:inline distT="0" distB="0" distL="0" distR="0" wp14:anchorId="22D0E5F1" wp14:editId="06356987">
            <wp:extent cx="5580380" cy="3479800"/>
            <wp:effectExtent l="0" t="0" r="1270" b="6350"/>
            <wp:docPr id="241415151" name="Picture 1"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5151" name="Picture 1" descr="A graph of a number of clusters&#10;&#10;Description automatically generated"/>
                    <pic:cNvPicPr/>
                  </pic:nvPicPr>
                  <pic:blipFill>
                    <a:blip r:embed="rId86"/>
                    <a:stretch>
                      <a:fillRect/>
                    </a:stretch>
                  </pic:blipFill>
                  <pic:spPr>
                    <a:xfrm>
                      <a:off x="0" y="0"/>
                      <a:ext cx="5580380" cy="3479800"/>
                    </a:xfrm>
                    <a:prstGeom prst="rect">
                      <a:avLst/>
                    </a:prstGeom>
                  </pic:spPr>
                </pic:pic>
              </a:graphicData>
            </a:graphic>
          </wp:inline>
        </w:drawing>
      </w:r>
    </w:p>
    <w:p w14:paraId="1CC9835D" w14:textId="7DB4E529" w:rsidR="00441032" w:rsidRDefault="002B7EB2" w:rsidP="002B7EB2">
      <w:pPr>
        <w:pStyle w:val="Caption"/>
        <w:rPr>
          <w:lang w:val="en-US"/>
        </w:rPr>
      </w:pPr>
      <w:bookmarkStart w:id="147" w:name="_Toc185502357"/>
      <w:r>
        <w:t xml:space="preserve">Figure </w:t>
      </w:r>
      <w:r>
        <w:fldChar w:fldCharType="begin"/>
      </w:r>
      <w:r>
        <w:instrText xml:space="preserve"> SEQ Figure \* ARABIC </w:instrText>
      </w:r>
      <w:r>
        <w:fldChar w:fldCharType="separate"/>
      </w:r>
      <w:r w:rsidR="00C55D93">
        <w:rPr>
          <w:noProof/>
        </w:rPr>
        <w:t>73</w:t>
      </w:r>
      <w:r>
        <w:fldChar w:fldCharType="end"/>
      </w:r>
      <w:r>
        <w:rPr>
          <w:lang w:val="en-US"/>
        </w:rPr>
        <w:t xml:space="preserve"> Chỉ số silhouette score</w:t>
      </w:r>
      <w:r w:rsidR="004C7EDD">
        <w:rPr>
          <w:lang w:val="en-US"/>
        </w:rPr>
        <w:t xml:space="preserve"> cài đặt không dùng thư viện máy học</w:t>
      </w:r>
      <w:bookmarkEnd w:id="147"/>
      <w:r>
        <w:rPr>
          <w:lang w:val="en-US"/>
        </w:rPr>
        <w:t xml:space="preserve"> </w:t>
      </w:r>
    </w:p>
    <w:p w14:paraId="0DC6AF60" w14:textId="741F5350" w:rsidR="00082DF9" w:rsidRDefault="00082DF9" w:rsidP="00082DF9">
      <w:pPr>
        <w:pStyle w:val="ListParagraph"/>
        <w:numPr>
          <w:ilvl w:val="1"/>
          <w:numId w:val="15"/>
        </w:numPr>
        <w:rPr>
          <w:lang w:val="en-US"/>
        </w:rPr>
      </w:pPr>
      <w:r>
        <w:rPr>
          <w:lang w:val="en-US"/>
        </w:rPr>
        <w:t>Tiếp theo là chỉ số silhouette score với việc sử dụng thư viện máy học</w:t>
      </w:r>
    </w:p>
    <w:p w14:paraId="2463F4F0" w14:textId="77777777" w:rsidR="009B4A97" w:rsidRPr="009B4A97" w:rsidRDefault="009B4A97" w:rsidP="009B4A97">
      <w:pPr>
        <w:pStyle w:val="Code"/>
        <w:ind w:left="1080"/>
        <w:rPr>
          <w:sz w:val="26"/>
          <w:szCs w:val="26"/>
        </w:rPr>
      </w:pPr>
      <w:r w:rsidRPr="009B4A97">
        <w:rPr>
          <w:color w:val="8464C6"/>
          <w:sz w:val="26"/>
          <w:szCs w:val="26"/>
        </w:rPr>
        <w:t>for</w:t>
      </w:r>
      <w:r w:rsidRPr="009B4A97">
        <w:rPr>
          <w:sz w:val="26"/>
          <w:szCs w:val="26"/>
        </w:rPr>
        <w:t xml:space="preserve"> k </w:t>
      </w:r>
      <w:r w:rsidRPr="009B4A97">
        <w:rPr>
          <w:color w:val="8464C6"/>
          <w:sz w:val="26"/>
          <w:szCs w:val="26"/>
        </w:rPr>
        <w:t>in</w:t>
      </w:r>
      <w:r w:rsidRPr="009B4A97">
        <w:rPr>
          <w:sz w:val="26"/>
          <w:szCs w:val="26"/>
        </w:rPr>
        <w:t xml:space="preserve"> </w:t>
      </w:r>
      <w:r w:rsidRPr="009B4A97">
        <w:rPr>
          <w:color w:val="C7A06F"/>
          <w:sz w:val="26"/>
          <w:szCs w:val="26"/>
        </w:rPr>
        <w:t>range</w:t>
      </w:r>
      <w:r w:rsidRPr="009B4A97">
        <w:rPr>
          <w:sz w:val="26"/>
          <w:szCs w:val="26"/>
        </w:rPr>
        <w:t>(</w:t>
      </w:r>
      <w:r w:rsidRPr="009B4A97">
        <w:rPr>
          <w:color w:val="54C59F"/>
          <w:sz w:val="26"/>
          <w:szCs w:val="26"/>
        </w:rPr>
        <w:t>2</w:t>
      </w:r>
      <w:r w:rsidRPr="009B4A97">
        <w:rPr>
          <w:color w:val="C17AC8"/>
          <w:sz w:val="26"/>
          <w:szCs w:val="26"/>
        </w:rPr>
        <w:t>,</w:t>
      </w:r>
      <w:r w:rsidRPr="009B4A97">
        <w:rPr>
          <w:color w:val="54C59F"/>
          <w:sz w:val="26"/>
          <w:szCs w:val="26"/>
        </w:rPr>
        <w:t>11</w:t>
      </w:r>
      <w:r w:rsidRPr="009B4A97">
        <w:rPr>
          <w:sz w:val="26"/>
          <w:szCs w:val="26"/>
        </w:rPr>
        <w:t>)</w:t>
      </w:r>
      <w:r w:rsidRPr="009B4A97">
        <w:rPr>
          <w:color w:val="C17AC8"/>
          <w:sz w:val="26"/>
          <w:szCs w:val="26"/>
        </w:rPr>
        <w:t>:</w:t>
      </w:r>
    </w:p>
    <w:p w14:paraId="29B869F0" w14:textId="77777777" w:rsidR="009B4A97" w:rsidRPr="009B4A97" w:rsidRDefault="009B4A97" w:rsidP="009B4A97">
      <w:pPr>
        <w:pStyle w:val="Code"/>
        <w:ind w:left="1080"/>
        <w:rPr>
          <w:sz w:val="26"/>
          <w:szCs w:val="26"/>
        </w:rPr>
      </w:pPr>
      <w:r w:rsidRPr="009B4A97">
        <w:rPr>
          <w:sz w:val="26"/>
          <w:szCs w:val="26"/>
        </w:rPr>
        <w:t xml:space="preserve">    kmeans </w:t>
      </w:r>
      <w:r w:rsidRPr="009B4A97">
        <w:rPr>
          <w:color w:val="8464C6"/>
          <w:sz w:val="26"/>
          <w:szCs w:val="26"/>
        </w:rPr>
        <w:t>=</w:t>
      </w:r>
      <w:r w:rsidRPr="009B4A97">
        <w:rPr>
          <w:sz w:val="26"/>
          <w:szCs w:val="26"/>
        </w:rPr>
        <w:t xml:space="preserve"> </w:t>
      </w:r>
      <w:r w:rsidRPr="009B4A97">
        <w:rPr>
          <w:color w:val="C7A06F"/>
          <w:sz w:val="26"/>
          <w:szCs w:val="26"/>
        </w:rPr>
        <w:t>KMeans</w:t>
      </w:r>
      <w:r w:rsidRPr="009B4A97">
        <w:rPr>
          <w:sz w:val="26"/>
          <w:szCs w:val="26"/>
        </w:rPr>
        <w:t>(k</w:t>
      </w:r>
      <w:r w:rsidRPr="009B4A97">
        <w:rPr>
          <w:color w:val="8464C6"/>
          <w:sz w:val="26"/>
          <w:szCs w:val="26"/>
        </w:rPr>
        <w:t>=</w:t>
      </w:r>
      <w:r w:rsidRPr="009B4A97">
        <w:rPr>
          <w:sz w:val="26"/>
          <w:szCs w:val="26"/>
        </w:rPr>
        <w:t>k</w:t>
      </w:r>
      <w:r w:rsidRPr="009B4A97">
        <w:rPr>
          <w:color w:val="C17AC8"/>
          <w:sz w:val="26"/>
          <w:szCs w:val="26"/>
        </w:rPr>
        <w:t>,</w:t>
      </w:r>
      <w:r w:rsidRPr="009B4A97">
        <w:rPr>
          <w:sz w:val="26"/>
          <w:szCs w:val="26"/>
        </w:rPr>
        <w:t xml:space="preserve"> seed</w:t>
      </w:r>
      <w:r w:rsidRPr="009B4A97">
        <w:rPr>
          <w:color w:val="8464C6"/>
          <w:sz w:val="26"/>
          <w:szCs w:val="26"/>
        </w:rPr>
        <w:t>=</w:t>
      </w:r>
      <w:r w:rsidRPr="009B4A97">
        <w:rPr>
          <w:color w:val="54C59F"/>
          <w:sz w:val="26"/>
          <w:szCs w:val="26"/>
        </w:rPr>
        <w:t>1</w:t>
      </w:r>
      <w:r w:rsidRPr="009B4A97">
        <w:rPr>
          <w:sz w:val="26"/>
          <w:szCs w:val="26"/>
        </w:rPr>
        <w:t>)</w:t>
      </w:r>
    </w:p>
    <w:p w14:paraId="22C4F25B" w14:textId="77777777" w:rsidR="009B4A97" w:rsidRPr="009B4A97" w:rsidRDefault="009B4A97" w:rsidP="009B4A97">
      <w:pPr>
        <w:pStyle w:val="Code"/>
        <w:ind w:left="1080"/>
        <w:rPr>
          <w:sz w:val="26"/>
          <w:szCs w:val="26"/>
        </w:rPr>
      </w:pPr>
      <w:r w:rsidRPr="009B4A97">
        <w:rPr>
          <w:sz w:val="26"/>
          <w:szCs w:val="26"/>
        </w:rPr>
        <w:t xml:space="preserve">    kmeans </w:t>
      </w:r>
      <w:r w:rsidRPr="009B4A97">
        <w:rPr>
          <w:color w:val="8464C6"/>
          <w:sz w:val="26"/>
          <w:szCs w:val="26"/>
        </w:rPr>
        <w:t>=</w:t>
      </w:r>
      <w:r w:rsidRPr="009B4A97">
        <w:rPr>
          <w:sz w:val="26"/>
          <w:szCs w:val="26"/>
        </w:rPr>
        <w:t xml:space="preserve"> kmeans</w:t>
      </w:r>
      <w:r w:rsidRPr="009B4A97">
        <w:rPr>
          <w:color w:val="C17AC8"/>
          <w:sz w:val="26"/>
          <w:szCs w:val="26"/>
        </w:rPr>
        <w:t>.</w:t>
      </w:r>
      <w:r w:rsidRPr="009B4A97">
        <w:rPr>
          <w:color w:val="C7A06F"/>
          <w:sz w:val="26"/>
          <w:szCs w:val="26"/>
        </w:rPr>
        <w:t>setFeaturesCol</w:t>
      </w:r>
      <w:r w:rsidRPr="009B4A97">
        <w:rPr>
          <w:sz w:val="26"/>
          <w:szCs w:val="26"/>
        </w:rPr>
        <w:t>(</w:t>
      </w:r>
      <w:r w:rsidRPr="009B4A97">
        <w:rPr>
          <w:color w:val="54C59F"/>
          <w:sz w:val="26"/>
          <w:szCs w:val="26"/>
        </w:rPr>
        <w:t>"features"</w:t>
      </w:r>
      <w:r w:rsidRPr="009B4A97">
        <w:rPr>
          <w:sz w:val="26"/>
          <w:szCs w:val="26"/>
        </w:rPr>
        <w:t>)</w:t>
      </w:r>
    </w:p>
    <w:p w14:paraId="7892628C" w14:textId="77777777" w:rsidR="009B4A97" w:rsidRPr="009B4A97" w:rsidRDefault="009B4A97" w:rsidP="009B4A97">
      <w:pPr>
        <w:pStyle w:val="Code"/>
        <w:ind w:left="1080"/>
        <w:rPr>
          <w:sz w:val="26"/>
          <w:szCs w:val="26"/>
        </w:rPr>
      </w:pPr>
      <w:r w:rsidRPr="009B4A97">
        <w:rPr>
          <w:sz w:val="26"/>
          <w:szCs w:val="26"/>
        </w:rPr>
        <w:t xml:space="preserve">    model </w:t>
      </w:r>
      <w:r w:rsidRPr="009B4A97">
        <w:rPr>
          <w:color w:val="8464C6"/>
          <w:sz w:val="26"/>
          <w:szCs w:val="26"/>
        </w:rPr>
        <w:t>=</w:t>
      </w:r>
      <w:r w:rsidRPr="009B4A97">
        <w:rPr>
          <w:sz w:val="26"/>
          <w:szCs w:val="26"/>
        </w:rPr>
        <w:t xml:space="preserve"> kmeans</w:t>
      </w:r>
      <w:r w:rsidRPr="009B4A97">
        <w:rPr>
          <w:color w:val="C17AC8"/>
          <w:sz w:val="26"/>
          <w:szCs w:val="26"/>
        </w:rPr>
        <w:t>.</w:t>
      </w:r>
      <w:r w:rsidRPr="009B4A97">
        <w:rPr>
          <w:color w:val="C7A06F"/>
          <w:sz w:val="26"/>
          <w:szCs w:val="26"/>
        </w:rPr>
        <w:t>fit</w:t>
      </w:r>
      <w:r w:rsidRPr="009B4A97">
        <w:rPr>
          <w:sz w:val="26"/>
          <w:szCs w:val="26"/>
        </w:rPr>
        <w:t>(vectorized_df)</w:t>
      </w:r>
    </w:p>
    <w:p w14:paraId="22DB9EBB" w14:textId="77777777" w:rsidR="009B4A97" w:rsidRPr="009B4A97" w:rsidRDefault="009B4A97" w:rsidP="009B4A97">
      <w:pPr>
        <w:pStyle w:val="Code"/>
        <w:ind w:left="1080"/>
        <w:rPr>
          <w:sz w:val="26"/>
          <w:szCs w:val="26"/>
        </w:rPr>
      </w:pPr>
      <w:r w:rsidRPr="009B4A97">
        <w:rPr>
          <w:sz w:val="26"/>
          <w:szCs w:val="26"/>
        </w:rPr>
        <w:t xml:space="preserve">    df_result </w:t>
      </w:r>
      <w:r w:rsidRPr="009B4A97">
        <w:rPr>
          <w:color w:val="8464C6"/>
          <w:sz w:val="26"/>
          <w:szCs w:val="26"/>
        </w:rPr>
        <w:t>=</w:t>
      </w:r>
      <w:r w:rsidRPr="009B4A97">
        <w:rPr>
          <w:sz w:val="26"/>
          <w:szCs w:val="26"/>
        </w:rPr>
        <w:t xml:space="preserve"> model</w:t>
      </w:r>
      <w:r w:rsidRPr="009B4A97">
        <w:rPr>
          <w:color w:val="C17AC8"/>
          <w:sz w:val="26"/>
          <w:szCs w:val="26"/>
        </w:rPr>
        <w:t>.</w:t>
      </w:r>
      <w:r w:rsidRPr="009B4A97">
        <w:rPr>
          <w:color w:val="C7A06F"/>
          <w:sz w:val="26"/>
          <w:szCs w:val="26"/>
        </w:rPr>
        <w:t>transform</w:t>
      </w:r>
      <w:r w:rsidRPr="009B4A97">
        <w:rPr>
          <w:sz w:val="26"/>
          <w:szCs w:val="26"/>
        </w:rPr>
        <w:t>(vectorized_df)</w:t>
      </w:r>
    </w:p>
    <w:p w14:paraId="5E6527CD" w14:textId="77777777" w:rsidR="009B4A97" w:rsidRPr="009B4A97" w:rsidRDefault="009B4A97" w:rsidP="009B4A97">
      <w:pPr>
        <w:pStyle w:val="Code"/>
        <w:ind w:left="1080"/>
        <w:rPr>
          <w:sz w:val="26"/>
          <w:szCs w:val="26"/>
        </w:rPr>
      </w:pPr>
      <w:r w:rsidRPr="009B4A97">
        <w:rPr>
          <w:sz w:val="26"/>
          <w:szCs w:val="26"/>
        </w:rPr>
        <w:t xml:space="preserve">    evaluator </w:t>
      </w:r>
      <w:r w:rsidRPr="009B4A97">
        <w:rPr>
          <w:color w:val="8464C6"/>
          <w:sz w:val="26"/>
          <w:szCs w:val="26"/>
        </w:rPr>
        <w:t>=</w:t>
      </w:r>
      <w:r w:rsidRPr="009B4A97">
        <w:rPr>
          <w:sz w:val="26"/>
          <w:szCs w:val="26"/>
        </w:rPr>
        <w:t xml:space="preserve"> </w:t>
      </w:r>
      <w:r w:rsidRPr="009B4A97">
        <w:rPr>
          <w:color w:val="C7A06F"/>
          <w:sz w:val="26"/>
          <w:szCs w:val="26"/>
        </w:rPr>
        <w:t>ClusteringEvaluator</w:t>
      </w:r>
      <w:r w:rsidRPr="009B4A97">
        <w:rPr>
          <w:sz w:val="26"/>
          <w:szCs w:val="26"/>
        </w:rPr>
        <w:t>()</w:t>
      </w:r>
    </w:p>
    <w:p w14:paraId="69B4C254" w14:textId="77777777" w:rsidR="009B4A97" w:rsidRPr="009B4A97" w:rsidRDefault="009B4A97" w:rsidP="009B4A97">
      <w:pPr>
        <w:pStyle w:val="Code"/>
        <w:ind w:left="1080"/>
        <w:rPr>
          <w:sz w:val="26"/>
          <w:szCs w:val="26"/>
        </w:rPr>
      </w:pPr>
      <w:r w:rsidRPr="009B4A97">
        <w:rPr>
          <w:sz w:val="26"/>
          <w:szCs w:val="26"/>
        </w:rPr>
        <w:t xml:space="preserve">    silhouette_score </w:t>
      </w:r>
      <w:r w:rsidRPr="009B4A97">
        <w:rPr>
          <w:color w:val="8464C6"/>
          <w:sz w:val="26"/>
          <w:szCs w:val="26"/>
        </w:rPr>
        <w:t>=</w:t>
      </w:r>
      <w:r w:rsidRPr="009B4A97">
        <w:rPr>
          <w:sz w:val="26"/>
          <w:szCs w:val="26"/>
        </w:rPr>
        <w:t xml:space="preserve"> evaluator</w:t>
      </w:r>
      <w:r w:rsidRPr="009B4A97">
        <w:rPr>
          <w:color w:val="C17AC8"/>
          <w:sz w:val="26"/>
          <w:szCs w:val="26"/>
        </w:rPr>
        <w:t>.</w:t>
      </w:r>
      <w:r w:rsidRPr="009B4A97">
        <w:rPr>
          <w:color w:val="C7A06F"/>
          <w:sz w:val="26"/>
          <w:szCs w:val="26"/>
        </w:rPr>
        <w:t>evaluate</w:t>
      </w:r>
      <w:r w:rsidRPr="009B4A97">
        <w:rPr>
          <w:sz w:val="26"/>
          <w:szCs w:val="26"/>
        </w:rPr>
        <w:t>(df_result)</w:t>
      </w:r>
    </w:p>
    <w:p w14:paraId="56900F12" w14:textId="77777777" w:rsidR="009B4A97" w:rsidRPr="00F40318" w:rsidRDefault="009B4A97" w:rsidP="009B4A97">
      <w:pPr>
        <w:pStyle w:val="Code"/>
        <w:ind w:left="1080"/>
      </w:pPr>
      <w:r w:rsidRPr="009B4A97">
        <w:rPr>
          <w:sz w:val="26"/>
          <w:szCs w:val="26"/>
        </w:rPr>
        <w:t>    silhouette_list</w:t>
      </w:r>
      <w:r w:rsidRPr="009B4A97">
        <w:rPr>
          <w:color w:val="C17AC8"/>
          <w:sz w:val="26"/>
          <w:szCs w:val="26"/>
        </w:rPr>
        <w:t>.</w:t>
      </w:r>
      <w:r w:rsidRPr="009B4A97">
        <w:rPr>
          <w:color w:val="C7A06F"/>
          <w:sz w:val="26"/>
          <w:szCs w:val="26"/>
        </w:rPr>
        <w:t>append</w:t>
      </w:r>
      <w:r w:rsidRPr="009B4A97">
        <w:rPr>
          <w:sz w:val="26"/>
          <w:szCs w:val="26"/>
        </w:rPr>
        <w:t>(silhouette_score)</w:t>
      </w:r>
    </w:p>
    <w:p w14:paraId="7816D40C" w14:textId="42F02312" w:rsidR="004C7EDD" w:rsidRDefault="001D7CD6" w:rsidP="004C7EDD">
      <w:pPr>
        <w:keepNext/>
        <w:jc w:val="center"/>
      </w:pPr>
      <w:r w:rsidRPr="001D7CD6">
        <w:rPr>
          <w:noProof/>
        </w:rPr>
        <w:lastRenderedPageBreak/>
        <w:drawing>
          <wp:inline distT="0" distB="0" distL="0" distR="0" wp14:anchorId="117E48C7" wp14:editId="474EF202">
            <wp:extent cx="5580380" cy="3466465"/>
            <wp:effectExtent l="0" t="0" r="1270" b="635"/>
            <wp:docPr id="1360394971" name="Picture 1"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4971" name="Picture 1" descr="A graph of a number of clusters&#10;&#10;Description automatically generated"/>
                    <pic:cNvPicPr/>
                  </pic:nvPicPr>
                  <pic:blipFill>
                    <a:blip r:embed="rId87"/>
                    <a:stretch>
                      <a:fillRect/>
                    </a:stretch>
                  </pic:blipFill>
                  <pic:spPr>
                    <a:xfrm>
                      <a:off x="0" y="0"/>
                      <a:ext cx="5580380" cy="3466465"/>
                    </a:xfrm>
                    <a:prstGeom prst="rect">
                      <a:avLst/>
                    </a:prstGeom>
                  </pic:spPr>
                </pic:pic>
              </a:graphicData>
            </a:graphic>
          </wp:inline>
        </w:drawing>
      </w:r>
    </w:p>
    <w:p w14:paraId="6014336B" w14:textId="79A6A7D2" w:rsidR="00082DF9" w:rsidRDefault="004C7EDD" w:rsidP="004C7EDD">
      <w:pPr>
        <w:pStyle w:val="Caption"/>
        <w:rPr>
          <w:lang w:val="en-US"/>
        </w:rPr>
      </w:pPr>
      <w:bookmarkStart w:id="148" w:name="_Toc185502358"/>
      <w:r>
        <w:t xml:space="preserve">Figure </w:t>
      </w:r>
      <w:r>
        <w:fldChar w:fldCharType="begin"/>
      </w:r>
      <w:r>
        <w:instrText xml:space="preserve"> SEQ Figure \* ARABIC </w:instrText>
      </w:r>
      <w:r>
        <w:fldChar w:fldCharType="separate"/>
      </w:r>
      <w:r w:rsidR="00C55D93">
        <w:rPr>
          <w:noProof/>
        </w:rPr>
        <w:t>74</w:t>
      </w:r>
      <w:r>
        <w:fldChar w:fldCharType="end"/>
      </w:r>
      <w:r>
        <w:rPr>
          <w:lang w:val="en-US"/>
        </w:rPr>
        <w:t xml:space="preserve"> Chỉ số silhouette score cài đặt dùng thư viện máy học</w:t>
      </w:r>
      <w:bookmarkEnd w:id="148"/>
    </w:p>
    <w:p w14:paraId="52BC7746" w14:textId="77777777" w:rsidR="008E50CF" w:rsidRPr="004716C8" w:rsidRDefault="008E50CF" w:rsidP="00090587">
      <w:pPr>
        <w:pStyle w:val="ListParagraph"/>
        <w:widowControl/>
        <w:numPr>
          <w:ilvl w:val="0"/>
          <w:numId w:val="29"/>
        </w:numPr>
        <w:tabs>
          <w:tab w:val="clear" w:pos="57"/>
        </w:tabs>
        <w:autoSpaceDE/>
        <w:autoSpaceDN/>
        <w:spacing w:after="160"/>
        <w:contextualSpacing/>
        <w:rPr>
          <w:szCs w:val="26"/>
        </w:rPr>
      </w:pPr>
      <w:r>
        <w:rPr>
          <w:szCs w:val="26"/>
        </w:rPr>
        <w:t>So sánh việc phân cụm của việc tự cài đặt và thư viện máy học</w:t>
      </w:r>
    </w:p>
    <w:p w14:paraId="6B40336B" w14:textId="2316FEC2" w:rsidR="00C96C06" w:rsidRPr="00E97E7D" w:rsidRDefault="009B70AD" w:rsidP="008E50CF">
      <w:pPr>
        <w:pStyle w:val="ListParagraph"/>
        <w:numPr>
          <w:ilvl w:val="1"/>
          <w:numId w:val="15"/>
        </w:numPr>
        <w:rPr>
          <w:lang w:val="en-US"/>
        </w:rPr>
      </w:pPr>
      <w:r>
        <w:rPr>
          <w:szCs w:val="26"/>
        </w:rPr>
        <w:t>Dựa vào silhouette score, ta chọn cụm k=2</w:t>
      </w:r>
    </w:p>
    <w:p w14:paraId="50F16012" w14:textId="5F75CE54" w:rsidR="009C1F25" w:rsidRDefault="00BA2FA1" w:rsidP="009C1F25">
      <w:pPr>
        <w:keepNext/>
        <w:jc w:val="center"/>
      </w:pPr>
      <w:r w:rsidRPr="00BA2FA1">
        <w:rPr>
          <w:noProof/>
        </w:rPr>
        <w:lastRenderedPageBreak/>
        <w:drawing>
          <wp:inline distT="0" distB="0" distL="0" distR="0" wp14:anchorId="45795B8F" wp14:editId="1765C3FF">
            <wp:extent cx="5580380" cy="3720465"/>
            <wp:effectExtent l="0" t="0" r="1270" b="0"/>
            <wp:docPr id="1050468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8449" name="Picture 1" descr="A screenshot of a computer&#10;&#10;Description automatically generated"/>
                    <pic:cNvPicPr/>
                  </pic:nvPicPr>
                  <pic:blipFill>
                    <a:blip r:embed="rId88"/>
                    <a:stretch>
                      <a:fillRect/>
                    </a:stretch>
                  </pic:blipFill>
                  <pic:spPr>
                    <a:xfrm>
                      <a:off x="0" y="0"/>
                      <a:ext cx="5580380" cy="3720465"/>
                    </a:xfrm>
                    <a:prstGeom prst="rect">
                      <a:avLst/>
                    </a:prstGeom>
                  </pic:spPr>
                </pic:pic>
              </a:graphicData>
            </a:graphic>
          </wp:inline>
        </w:drawing>
      </w:r>
    </w:p>
    <w:p w14:paraId="36458149" w14:textId="3505C6B3" w:rsidR="00E97E7D" w:rsidRDefault="009C1F25" w:rsidP="009C1F25">
      <w:pPr>
        <w:pStyle w:val="Caption"/>
        <w:rPr>
          <w:lang w:val="en-US"/>
        </w:rPr>
      </w:pPr>
      <w:bookmarkStart w:id="149" w:name="_Toc185502359"/>
      <w:r>
        <w:t xml:space="preserve">Figure </w:t>
      </w:r>
      <w:r>
        <w:fldChar w:fldCharType="begin"/>
      </w:r>
      <w:r>
        <w:instrText xml:space="preserve"> SEQ Figure \* ARABIC </w:instrText>
      </w:r>
      <w:r>
        <w:fldChar w:fldCharType="separate"/>
      </w:r>
      <w:r w:rsidR="00C55D93">
        <w:rPr>
          <w:noProof/>
        </w:rPr>
        <w:t>75</w:t>
      </w:r>
      <w:r>
        <w:fldChar w:fldCharType="end"/>
      </w:r>
      <w:r>
        <w:rPr>
          <w:lang w:val="en-US"/>
        </w:rPr>
        <w:t xml:space="preserve"> Phân cụm không dùng thư viện máy học</w:t>
      </w:r>
      <w:bookmarkEnd w:id="149"/>
    </w:p>
    <w:p w14:paraId="39F40BFA" w14:textId="77777777" w:rsidR="009C1F25" w:rsidRDefault="008B7F09" w:rsidP="009C1F25">
      <w:pPr>
        <w:keepNext/>
        <w:jc w:val="center"/>
      </w:pPr>
      <w:r w:rsidRPr="004716C8">
        <w:rPr>
          <w:noProof/>
          <w:szCs w:val="26"/>
        </w:rPr>
        <w:lastRenderedPageBreak/>
        <w:drawing>
          <wp:inline distT="0" distB="0" distL="0" distR="0" wp14:anchorId="0B932902" wp14:editId="32AF177D">
            <wp:extent cx="5580380" cy="4741131"/>
            <wp:effectExtent l="0" t="0" r="1270" b="2540"/>
            <wp:docPr id="21394806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80648" name="Picture 1" descr="A computer screen shot of a program&#10;&#10;Description automatically generated"/>
                    <pic:cNvPicPr/>
                  </pic:nvPicPr>
                  <pic:blipFill>
                    <a:blip r:embed="rId89"/>
                    <a:stretch>
                      <a:fillRect/>
                    </a:stretch>
                  </pic:blipFill>
                  <pic:spPr>
                    <a:xfrm>
                      <a:off x="0" y="0"/>
                      <a:ext cx="5580380" cy="4741131"/>
                    </a:xfrm>
                    <a:prstGeom prst="rect">
                      <a:avLst/>
                    </a:prstGeom>
                  </pic:spPr>
                </pic:pic>
              </a:graphicData>
            </a:graphic>
          </wp:inline>
        </w:drawing>
      </w:r>
    </w:p>
    <w:p w14:paraId="04627ED6" w14:textId="42535212" w:rsidR="00E97E7D" w:rsidRPr="009C1F25" w:rsidRDefault="009C1F25" w:rsidP="009C1F25">
      <w:pPr>
        <w:pStyle w:val="Caption"/>
        <w:rPr>
          <w:lang w:val="en-US"/>
        </w:rPr>
      </w:pPr>
      <w:bookmarkStart w:id="150" w:name="_Toc185502360"/>
      <w:r>
        <w:t xml:space="preserve">Figure </w:t>
      </w:r>
      <w:r>
        <w:fldChar w:fldCharType="begin"/>
      </w:r>
      <w:r>
        <w:instrText xml:space="preserve"> SEQ Figure \* ARABIC </w:instrText>
      </w:r>
      <w:r>
        <w:fldChar w:fldCharType="separate"/>
      </w:r>
      <w:r w:rsidR="00C55D93">
        <w:rPr>
          <w:noProof/>
        </w:rPr>
        <w:t>76</w:t>
      </w:r>
      <w:r>
        <w:fldChar w:fldCharType="end"/>
      </w:r>
      <w:r>
        <w:rPr>
          <w:lang w:val="en-US"/>
        </w:rPr>
        <w:t xml:space="preserve"> Phân cụm sử dụng thư viện máy học</w:t>
      </w:r>
      <w:bookmarkEnd w:id="150"/>
    </w:p>
    <w:p w14:paraId="12B6A1C6" w14:textId="6F75CA6B" w:rsidR="00245B5A" w:rsidRDefault="00245B5A" w:rsidP="00090587">
      <w:pPr>
        <w:pStyle w:val="ListParagraph"/>
        <w:numPr>
          <w:ilvl w:val="0"/>
          <w:numId w:val="30"/>
        </w:numPr>
        <w:rPr>
          <w:lang w:val="en-US"/>
        </w:rPr>
      </w:pPr>
      <w:r>
        <w:rPr>
          <w:lang w:val="en-US"/>
        </w:rPr>
        <w:t xml:space="preserve">Nhận xét: </w:t>
      </w:r>
    </w:p>
    <w:p w14:paraId="5756546C" w14:textId="77777777" w:rsidR="00AD7070" w:rsidRDefault="00AD7070" w:rsidP="00090587">
      <w:pPr>
        <w:pStyle w:val="ListParagraph"/>
        <w:widowControl/>
        <w:numPr>
          <w:ilvl w:val="1"/>
          <w:numId w:val="30"/>
        </w:numPr>
        <w:tabs>
          <w:tab w:val="clear" w:pos="57"/>
        </w:tabs>
        <w:autoSpaceDE/>
        <w:autoSpaceDN/>
        <w:spacing w:after="160"/>
        <w:contextualSpacing/>
        <w:jc w:val="left"/>
        <w:rPr>
          <w:szCs w:val="26"/>
        </w:rPr>
      </w:pPr>
      <w:r>
        <w:rPr>
          <w:szCs w:val="26"/>
        </w:rPr>
        <w:t>Silhouette score của cả 2 cách cài đặt từ k=2 tới k=7 khá là xêm xêm nhau, nhưng từ k=8 tới k=10 thì lệch đi khá nhiều. Điều đó cho thấy cách sử dụng thư viện làm tốt hơn.</w:t>
      </w:r>
    </w:p>
    <w:p w14:paraId="732AEE19" w14:textId="1FA19EAE" w:rsidR="00245B5A" w:rsidRPr="00245B5A" w:rsidRDefault="00AD7070" w:rsidP="00090587">
      <w:pPr>
        <w:pStyle w:val="ListParagraph"/>
        <w:numPr>
          <w:ilvl w:val="1"/>
          <w:numId w:val="30"/>
        </w:numPr>
        <w:rPr>
          <w:lang w:val="en-US"/>
        </w:rPr>
      </w:pPr>
      <w:r>
        <w:rPr>
          <w:szCs w:val="26"/>
        </w:rPr>
        <w:t>Bên cạ</w:t>
      </w:r>
      <w:r w:rsidR="00F45B5C">
        <w:rPr>
          <w:szCs w:val="26"/>
          <w:lang w:val="en-US"/>
        </w:rPr>
        <w:t>n</w:t>
      </w:r>
      <w:r>
        <w:rPr>
          <w:szCs w:val="26"/>
        </w:rPr>
        <w:t>h đó tốc độ thực thi khi sử dụng thư viện máy học nhanh hơn việc tự cài đặt rất nhiều</w:t>
      </w:r>
    </w:p>
    <w:p w14:paraId="1F3692EE" w14:textId="7F3519DE" w:rsidR="007A43A0" w:rsidRDefault="00A1291A" w:rsidP="00702DA3">
      <w:pPr>
        <w:pStyle w:val="Heading3"/>
        <w:rPr>
          <w:lang w:val="vi-VN"/>
        </w:rPr>
      </w:pPr>
      <w:bookmarkStart w:id="151" w:name="_Toc185471249"/>
      <w:r>
        <w:rPr>
          <w:lang w:val="en-US"/>
        </w:rPr>
        <w:t>DBScan</w:t>
      </w:r>
      <w:bookmarkEnd w:id="151"/>
    </w:p>
    <w:p w14:paraId="5683F5E1" w14:textId="3C396C6B" w:rsidR="00B75B5C" w:rsidRDefault="000F0D38" w:rsidP="00702DA3">
      <w:pPr>
        <w:ind w:left="720"/>
        <w:rPr>
          <w:lang w:val="vi-VN"/>
        </w:rPr>
      </w:pPr>
      <w:r w:rsidRPr="000F0D38">
        <w:rPr>
          <w:lang w:val="vi-VN"/>
        </w:rPr>
        <w:t>Silhouette Score = 0.855</w:t>
      </w:r>
    </w:p>
    <w:p w14:paraId="7ACA1F4E" w14:textId="77777777" w:rsidR="003F4A11" w:rsidRDefault="003F4A11" w:rsidP="00702DA3">
      <w:pPr>
        <w:keepNext/>
        <w:ind w:left="720"/>
        <w:jc w:val="center"/>
      </w:pPr>
      <w:r w:rsidRPr="003F4A11">
        <w:rPr>
          <w:noProof/>
          <w:lang w:val="vi-VN"/>
        </w:rPr>
        <w:lastRenderedPageBreak/>
        <w:drawing>
          <wp:inline distT="0" distB="0" distL="0" distR="0" wp14:anchorId="7D32DFA2" wp14:editId="23BA4290">
            <wp:extent cx="3229426" cy="304843"/>
            <wp:effectExtent l="0" t="0" r="0" b="0"/>
            <wp:docPr id="76422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22573" name=""/>
                    <pic:cNvPicPr/>
                  </pic:nvPicPr>
                  <pic:blipFill>
                    <a:blip r:embed="rId90"/>
                    <a:stretch>
                      <a:fillRect/>
                    </a:stretch>
                  </pic:blipFill>
                  <pic:spPr>
                    <a:xfrm>
                      <a:off x="0" y="0"/>
                      <a:ext cx="3229426" cy="304843"/>
                    </a:xfrm>
                    <a:prstGeom prst="rect">
                      <a:avLst/>
                    </a:prstGeom>
                  </pic:spPr>
                </pic:pic>
              </a:graphicData>
            </a:graphic>
          </wp:inline>
        </w:drawing>
      </w:r>
    </w:p>
    <w:p w14:paraId="012EF058" w14:textId="4C5132DA" w:rsidR="000F0D38" w:rsidRDefault="003F4A11" w:rsidP="00702DA3">
      <w:pPr>
        <w:pStyle w:val="Caption"/>
        <w:spacing w:line="360" w:lineRule="auto"/>
        <w:rPr>
          <w:lang w:val="vi-VN"/>
        </w:rPr>
      </w:pPr>
      <w:bookmarkStart w:id="152" w:name="_Toc185502361"/>
      <w:r>
        <w:t xml:space="preserve">Figure </w:t>
      </w:r>
      <w:r>
        <w:fldChar w:fldCharType="begin"/>
      </w:r>
      <w:r>
        <w:instrText xml:space="preserve"> SEQ Figure \* ARABIC </w:instrText>
      </w:r>
      <w:r>
        <w:fldChar w:fldCharType="separate"/>
      </w:r>
      <w:r w:rsidR="00C55D93">
        <w:rPr>
          <w:noProof/>
        </w:rPr>
        <w:t>77</w:t>
      </w:r>
      <w:r>
        <w:fldChar w:fldCharType="end"/>
      </w:r>
      <w:r>
        <w:rPr>
          <w:lang w:val="vi-VN"/>
        </w:rPr>
        <w:t>. Chỉ số Silhoutte của DBScan</w:t>
      </w:r>
      <w:bookmarkEnd w:id="152"/>
    </w:p>
    <w:p w14:paraId="5EB88AAB" w14:textId="611CA0C2" w:rsidR="003F4A11" w:rsidRPr="00AE4652" w:rsidRDefault="003F4A11" w:rsidP="00702DA3">
      <w:pPr>
        <w:pStyle w:val="ListParagraph"/>
        <w:numPr>
          <w:ilvl w:val="0"/>
          <w:numId w:val="15"/>
        </w:numPr>
        <w:jc w:val="left"/>
        <w:rPr>
          <w:lang w:val="vi-VN"/>
        </w:rPr>
      </w:pPr>
      <w:r w:rsidRPr="00AE4652">
        <w:rPr>
          <w:lang w:val="vi-VN"/>
        </w:rPr>
        <w:t>Nhận xét:</w:t>
      </w:r>
    </w:p>
    <w:p w14:paraId="772841FB" w14:textId="16730678" w:rsidR="00A358C1" w:rsidRPr="00A358C1" w:rsidRDefault="00A358C1" w:rsidP="00702DA3">
      <w:pPr>
        <w:pStyle w:val="ListParagraph"/>
        <w:numPr>
          <w:ilvl w:val="0"/>
          <w:numId w:val="20"/>
        </w:numPr>
        <w:rPr>
          <w:lang w:val="vi-VN"/>
        </w:rPr>
      </w:pPr>
      <w:r>
        <w:rPr>
          <w:lang w:val="vi-VN"/>
        </w:rPr>
        <w:t>Kết quả c</w:t>
      </w:r>
      <w:r w:rsidRPr="00A358C1">
        <w:rPr>
          <w:lang w:val="vi-VN"/>
        </w:rPr>
        <w:t>ho thấy DBSCAN hoạt động rất hiệu quả trên tập dữ liệu này.</w:t>
      </w:r>
    </w:p>
    <w:p w14:paraId="4211DFFE" w14:textId="77777777" w:rsidR="00A358C1" w:rsidRPr="00A358C1" w:rsidRDefault="00A358C1" w:rsidP="00702DA3">
      <w:pPr>
        <w:pStyle w:val="ListParagraph"/>
        <w:numPr>
          <w:ilvl w:val="0"/>
          <w:numId w:val="20"/>
        </w:numPr>
        <w:rPr>
          <w:lang w:val="vi-VN"/>
        </w:rPr>
      </w:pPr>
      <w:r w:rsidRPr="00A358C1">
        <w:rPr>
          <w:lang w:val="vi-VN"/>
        </w:rPr>
        <w:t>Các cụm được phân tách tốt, có độ gắn kết cao và ít bị ảnh hưởng bởi điểm nhiễu.</w:t>
      </w:r>
    </w:p>
    <w:p w14:paraId="0C2FC8B0" w14:textId="77777777" w:rsidR="00CE29D5" w:rsidRPr="00CE29D5" w:rsidRDefault="00A358C1" w:rsidP="00702DA3">
      <w:pPr>
        <w:pStyle w:val="ListParagraph"/>
        <w:numPr>
          <w:ilvl w:val="0"/>
          <w:numId w:val="21"/>
        </w:numPr>
        <w:rPr>
          <w:lang w:val="en-US"/>
        </w:rPr>
      </w:pPr>
      <w:r w:rsidRPr="00A358C1">
        <w:rPr>
          <w:lang w:val="vi-VN"/>
        </w:rPr>
        <w:t xml:space="preserve">DBSCAN phù hợp với cấu trúc dữ liệu hiện tại, </w:t>
      </w:r>
      <w:r w:rsidR="00572AB3" w:rsidRPr="00572AB3">
        <w:rPr>
          <w:lang w:val="vi-VN"/>
        </w:rPr>
        <w:t xml:space="preserve">chứng tỏ </w:t>
      </w:r>
      <w:r w:rsidR="00D17AC2">
        <w:rPr>
          <w:lang w:val="vi-VN"/>
        </w:rPr>
        <w:t xml:space="preserve">được </w:t>
      </w:r>
      <w:r w:rsidR="00572AB3" w:rsidRPr="00572AB3">
        <w:rPr>
          <w:lang w:val="vi-VN"/>
        </w:rPr>
        <w:t xml:space="preserve">khả năng mạnh mẽ trong việc phân cụm </w:t>
      </w:r>
      <w:r w:rsidRPr="00A358C1">
        <w:rPr>
          <w:lang w:val="vi-VN"/>
        </w:rPr>
        <w:t xml:space="preserve">dữ liệu mật độ cao và </w:t>
      </w:r>
      <w:r w:rsidR="00572AB3" w:rsidRPr="00572AB3">
        <w:rPr>
          <w:lang w:val="vi-VN"/>
        </w:rPr>
        <w:t>có</w:t>
      </w:r>
      <w:r w:rsidRPr="00A358C1">
        <w:rPr>
          <w:lang w:val="vi-VN"/>
        </w:rPr>
        <w:t xml:space="preserve"> </w:t>
      </w:r>
      <w:r>
        <w:rPr>
          <w:lang w:val="vi-VN"/>
        </w:rPr>
        <w:t>nhiễu.</w:t>
      </w:r>
    </w:p>
    <w:p w14:paraId="29C5D98A" w14:textId="77777777" w:rsidR="00CE29D5" w:rsidRDefault="00CE29D5" w:rsidP="00702DA3">
      <w:pPr>
        <w:ind w:left="720"/>
        <w:rPr>
          <w:lang w:val="vi-VN"/>
        </w:rPr>
      </w:pPr>
      <w:r>
        <w:rPr>
          <w:lang w:val="vi-VN"/>
        </w:rPr>
        <w:t>Heatmap</w:t>
      </w:r>
    </w:p>
    <w:p w14:paraId="3396239C" w14:textId="77777777" w:rsidR="00B70DCE" w:rsidRDefault="00B70DCE" w:rsidP="00702DA3">
      <w:pPr>
        <w:keepNext/>
        <w:ind w:left="720"/>
      </w:pPr>
      <w:r>
        <w:rPr>
          <w:noProof/>
        </w:rPr>
        <w:drawing>
          <wp:inline distT="0" distB="0" distL="0" distR="0" wp14:anchorId="6B3EB6D2" wp14:editId="2251CD38">
            <wp:extent cx="5580380" cy="4729624"/>
            <wp:effectExtent l="0" t="0" r="1270" b="0"/>
            <wp:docPr id="352120525" name="Picture 352120525"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20525" name="Picture 352120525" descr="A graph of a number of clusters&#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4729624"/>
                    </a:xfrm>
                    <a:prstGeom prst="rect">
                      <a:avLst/>
                    </a:prstGeom>
                    <a:noFill/>
                    <a:ln>
                      <a:noFill/>
                    </a:ln>
                  </pic:spPr>
                </pic:pic>
              </a:graphicData>
            </a:graphic>
          </wp:inline>
        </w:drawing>
      </w:r>
    </w:p>
    <w:p w14:paraId="21E0E00E" w14:textId="652808FB" w:rsidR="00B70DCE" w:rsidRDefault="00B70DCE" w:rsidP="00702DA3">
      <w:pPr>
        <w:pStyle w:val="Caption"/>
        <w:spacing w:line="360" w:lineRule="auto"/>
        <w:rPr>
          <w:lang w:val="vi-VN"/>
        </w:rPr>
      </w:pPr>
      <w:bookmarkStart w:id="153" w:name="_Toc185502362"/>
      <w:r>
        <w:t xml:space="preserve">Figure </w:t>
      </w:r>
      <w:r>
        <w:fldChar w:fldCharType="begin"/>
      </w:r>
      <w:r>
        <w:instrText xml:space="preserve"> SEQ Figure \* ARABIC </w:instrText>
      </w:r>
      <w:r>
        <w:fldChar w:fldCharType="separate"/>
      </w:r>
      <w:r w:rsidR="00C55D93">
        <w:rPr>
          <w:noProof/>
        </w:rPr>
        <w:t>78</w:t>
      </w:r>
      <w:r>
        <w:fldChar w:fldCharType="end"/>
      </w:r>
      <w:r>
        <w:rPr>
          <w:lang w:val="vi-VN"/>
        </w:rPr>
        <w:t>. Heatmap của DBScan</w:t>
      </w:r>
      <w:bookmarkEnd w:id="153"/>
    </w:p>
    <w:p w14:paraId="035365E1" w14:textId="3A40426D" w:rsidR="00B70DCE" w:rsidRDefault="00B70DCE" w:rsidP="00702DA3">
      <w:pPr>
        <w:pStyle w:val="ListParagraph"/>
        <w:numPr>
          <w:ilvl w:val="0"/>
          <w:numId w:val="15"/>
        </w:numPr>
        <w:jc w:val="left"/>
        <w:rPr>
          <w:lang w:val="vi-VN"/>
        </w:rPr>
      </w:pPr>
      <w:r>
        <w:rPr>
          <w:lang w:val="vi-VN"/>
        </w:rPr>
        <w:lastRenderedPageBreak/>
        <w:t>Nhận xét:</w:t>
      </w:r>
    </w:p>
    <w:p w14:paraId="7CC9E992" w14:textId="06C7E38C" w:rsidR="0067159B" w:rsidRPr="0067159B" w:rsidRDefault="0067159B" w:rsidP="00702DA3">
      <w:pPr>
        <w:pStyle w:val="ListParagraph"/>
        <w:numPr>
          <w:ilvl w:val="0"/>
          <w:numId w:val="22"/>
        </w:numPr>
        <w:jc w:val="left"/>
        <w:rPr>
          <w:lang w:val="vi-VN"/>
        </w:rPr>
      </w:pPr>
      <w:r>
        <w:rPr>
          <w:lang w:val="vi-VN"/>
        </w:rPr>
        <w:t xml:space="preserve">Ảnh hưởng của </w:t>
      </w:r>
      <w:r w:rsidRPr="0067159B">
        <w:rPr>
          <w:lang w:val="vi-VN"/>
        </w:rPr>
        <w:t>epsilon (eps):</w:t>
      </w:r>
    </w:p>
    <w:p w14:paraId="6912906E" w14:textId="77777777" w:rsidR="0067159B" w:rsidRPr="0067159B" w:rsidRDefault="0067159B" w:rsidP="00702DA3">
      <w:pPr>
        <w:pStyle w:val="ListParagraph"/>
        <w:numPr>
          <w:ilvl w:val="0"/>
          <w:numId w:val="23"/>
        </w:numPr>
        <w:jc w:val="left"/>
        <w:rPr>
          <w:lang w:val="vi-VN"/>
        </w:rPr>
      </w:pPr>
      <w:r w:rsidRPr="0067159B">
        <w:rPr>
          <w:lang w:val="vi-VN"/>
        </w:rPr>
        <w:t>Khi eps = 0.15, số lượng cụm là 3 (cho cả minPts = 10 và 12).</w:t>
      </w:r>
    </w:p>
    <w:p w14:paraId="083BB8B0" w14:textId="77777777" w:rsidR="0067159B" w:rsidRPr="0067159B" w:rsidRDefault="0067159B" w:rsidP="00702DA3">
      <w:pPr>
        <w:pStyle w:val="ListParagraph"/>
        <w:numPr>
          <w:ilvl w:val="0"/>
          <w:numId w:val="23"/>
        </w:numPr>
        <w:jc w:val="left"/>
        <w:rPr>
          <w:lang w:val="vi-VN"/>
        </w:rPr>
      </w:pPr>
      <w:r w:rsidRPr="0067159B">
        <w:rPr>
          <w:lang w:val="vi-VN"/>
        </w:rPr>
        <w:t>Khi eps tăng lên 0.2, số lượng cụm giảm xuống còn 2.</w:t>
      </w:r>
    </w:p>
    <w:p w14:paraId="18555048" w14:textId="3B85431A" w:rsidR="0067159B" w:rsidRPr="0067159B" w:rsidRDefault="0067159B" w:rsidP="00702DA3">
      <w:pPr>
        <w:pStyle w:val="ListParagraph"/>
        <w:numPr>
          <w:ilvl w:val="0"/>
          <w:numId w:val="21"/>
        </w:numPr>
        <w:jc w:val="left"/>
        <w:rPr>
          <w:lang w:val="vi-VN"/>
        </w:rPr>
      </w:pPr>
      <w:r w:rsidRPr="0067159B">
        <w:rPr>
          <w:lang w:val="vi-VN"/>
        </w:rPr>
        <w:t>Điều này cho thấy giá trị eps nhỏ hơn giúp phát hiện nhiều cụm hơn, còn eps lớn làm các cụm bị gộp lại.</w:t>
      </w:r>
    </w:p>
    <w:p w14:paraId="3B9D461B" w14:textId="6098F30C" w:rsidR="0067159B" w:rsidRPr="0067159B" w:rsidRDefault="0067159B" w:rsidP="00702DA3">
      <w:pPr>
        <w:pStyle w:val="ListParagraph"/>
        <w:numPr>
          <w:ilvl w:val="0"/>
          <w:numId w:val="22"/>
        </w:numPr>
        <w:jc w:val="left"/>
        <w:rPr>
          <w:lang w:val="vi-VN"/>
        </w:rPr>
      </w:pPr>
      <w:r w:rsidRPr="0067159B">
        <w:rPr>
          <w:lang w:val="vi-VN"/>
        </w:rPr>
        <w:t>Ảnh hưởng của minPts:</w:t>
      </w:r>
      <w:r>
        <w:rPr>
          <w:lang w:val="vi-VN"/>
        </w:rPr>
        <w:t xml:space="preserve"> </w:t>
      </w:r>
      <w:r w:rsidRPr="0067159B">
        <w:rPr>
          <w:lang w:val="vi-VN"/>
        </w:rPr>
        <w:t>Thay đổi minPts từ 10 lên 12 không làm thay đổi số lượng cụm trong cả hai trường hợp eps = 0.15 và eps = 0.2.</w:t>
      </w:r>
    </w:p>
    <w:p w14:paraId="5E575875" w14:textId="23E2D4A2" w:rsidR="008A4CDF" w:rsidRPr="00E50996" w:rsidRDefault="0067159B" w:rsidP="00702DA3">
      <w:pPr>
        <w:pStyle w:val="ListParagraph"/>
        <w:numPr>
          <w:ilvl w:val="0"/>
          <w:numId w:val="21"/>
        </w:numPr>
        <w:jc w:val="left"/>
        <w:rPr>
          <w:lang w:val="vi-VN"/>
        </w:rPr>
      </w:pPr>
      <w:r w:rsidRPr="0067159B">
        <w:rPr>
          <w:lang w:val="vi-VN"/>
        </w:rPr>
        <w:t>Điều này có nghĩa minPts trong khoảng này chưa ảnh hưởng đáng kể đến kết quả phân cụm.</w:t>
      </w:r>
    </w:p>
    <w:p w14:paraId="7EBE6209" w14:textId="75304661" w:rsidR="00E50996" w:rsidRPr="00E50996" w:rsidRDefault="00E50996" w:rsidP="00E50996">
      <w:pPr>
        <w:jc w:val="left"/>
        <w:rPr>
          <w:lang w:val="en-US"/>
        </w:rPr>
      </w:pPr>
      <w:r>
        <w:rPr>
          <w:lang w:val="en-US"/>
        </w:rPr>
        <w:br w:type="page"/>
      </w:r>
    </w:p>
    <w:p w14:paraId="2664C6C6" w14:textId="544E848D" w:rsidR="00B91ADD" w:rsidRPr="00E44117" w:rsidRDefault="00B91ADD" w:rsidP="00702DA3">
      <w:pPr>
        <w:pStyle w:val="Heading1"/>
        <w:rPr>
          <w:lang w:val="vi-VN"/>
        </w:rPr>
      </w:pPr>
      <w:bookmarkStart w:id="154" w:name="_Toc185471250"/>
      <w:r w:rsidRPr="00E44117">
        <w:rPr>
          <w:lang w:val="vi-VN"/>
        </w:rPr>
        <w:lastRenderedPageBreak/>
        <w:t>KẾT LUẬN</w:t>
      </w:r>
      <w:bookmarkEnd w:id="154"/>
    </w:p>
    <w:p w14:paraId="4419234E" w14:textId="4046A634" w:rsidR="001029FC" w:rsidRPr="00E44117" w:rsidRDefault="001029FC" w:rsidP="00702DA3">
      <w:pPr>
        <w:pStyle w:val="Heading2"/>
        <w:rPr>
          <w:lang w:val="vi-VN"/>
        </w:rPr>
      </w:pPr>
      <w:bookmarkStart w:id="155" w:name="_Toc185471251"/>
      <w:r w:rsidRPr="00E44117">
        <w:rPr>
          <w:lang w:val="vi-VN"/>
        </w:rPr>
        <w:t>Ưu điểm</w:t>
      </w:r>
      <w:bookmarkEnd w:id="155"/>
    </w:p>
    <w:p w14:paraId="70AC13F0" w14:textId="77777777" w:rsidR="00E44117" w:rsidRPr="00E44117" w:rsidRDefault="00E44117" w:rsidP="00702DA3">
      <w:pPr>
        <w:pStyle w:val="ListParagraph"/>
        <w:numPr>
          <w:ilvl w:val="0"/>
          <w:numId w:val="4"/>
        </w:numPr>
        <w:rPr>
          <w:lang w:val="vi-VN"/>
        </w:rPr>
      </w:pPr>
      <w:r w:rsidRPr="00E44117">
        <w:rPr>
          <w:lang w:val="vi-VN"/>
        </w:rPr>
        <w:t>Nhận diện được bài toán khai thác dữ liệu lớn và áp dụng được các giải thuật khai thác dữ liệu song song, phân tán.</w:t>
      </w:r>
    </w:p>
    <w:p w14:paraId="6A6A456C" w14:textId="22AD3DA2" w:rsidR="00E44117" w:rsidRPr="004E2011" w:rsidRDefault="00E44117" w:rsidP="004E2011">
      <w:pPr>
        <w:pStyle w:val="ListParagraph"/>
        <w:numPr>
          <w:ilvl w:val="0"/>
          <w:numId w:val="4"/>
        </w:numPr>
        <w:rPr>
          <w:lang w:val="vi-VN"/>
        </w:rPr>
      </w:pPr>
      <w:r w:rsidRPr="00E44117">
        <w:rPr>
          <w:lang w:val="vi-VN"/>
        </w:rPr>
        <w:t xml:space="preserve">Ứng dụng công nghệ học máy hiện đại: Đề tài sử dụng các thuật toán phân cụm tiên tiến như K-means và </w:t>
      </w:r>
      <w:r w:rsidR="004A23ED">
        <w:rPr>
          <w:lang w:val="en-US"/>
        </w:rPr>
        <w:t>DBScan</w:t>
      </w:r>
      <w:r w:rsidRPr="00E44117">
        <w:rPr>
          <w:lang w:val="vi-VN"/>
        </w:rPr>
        <w:t xml:space="preserve"> đại diện cho ứng dụng thực tiễn của học máy trong </w:t>
      </w:r>
      <w:r w:rsidR="004A23ED">
        <w:rPr>
          <w:lang w:val="en-US"/>
        </w:rPr>
        <w:t>việc phân tích dữ liệu của sản phẩm</w:t>
      </w:r>
      <w:r>
        <w:rPr>
          <w:lang w:val="en-US"/>
        </w:rPr>
        <w:t>.</w:t>
      </w:r>
    </w:p>
    <w:p w14:paraId="42EE2A15" w14:textId="4EF94B6E" w:rsidR="00E44117" w:rsidRPr="00E44117" w:rsidRDefault="00E44117" w:rsidP="00702DA3">
      <w:pPr>
        <w:pStyle w:val="Heading2"/>
        <w:rPr>
          <w:lang w:val="vi-VN"/>
        </w:rPr>
      </w:pPr>
      <w:bookmarkStart w:id="156" w:name="_Toc185471252"/>
      <w:r w:rsidRPr="00E44117">
        <w:rPr>
          <w:lang w:val="vi-VN"/>
        </w:rPr>
        <w:t>Hạn chế</w:t>
      </w:r>
      <w:bookmarkEnd w:id="156"/>
    </w:p>
    <w:p w14:paraId="45D13328" w14:textId="2DCFE839" w:rsidR="00E44117" w:rsidRPr="00E44117" w:rsidRDefault="00E44117" w:rsidP="00702DA3">
      <w:pPr>
        <w:pStyle w:val="ListParagraph"/>
        <w:numPr>
          <w:ilvl w:val="0"/>
          <w:numId w:val="4"/>
        </w:numPr>
        <w:rPr>
          <w:lang w:val="vi-VN"/>
        </w:rPr>
      </w:pPr>
      <w:r w:rsidRPr="00E44117">
        <w:rPr>
          <w:lang w:val="vi-VN"/>
        </w:rPr>
        <w:t xml:space="preserve">Bộ dữ </w:t>
      </w:r>
      <w:r w:rsidR="00BC1754">
        <w:rPr>
          <w:lang w:val="en-US"/>
        </w:rPr>
        <w:t xml:space="preserve">liệu crawl </w:t>
      </w:r>
      <w:r w:rsidR="0061689C">
        <w:rPr>
          <w:lang w:val="en-US"/>
        </w:rPr>
        <w:t xml:space="preserve">trực tiếp </w:t>
      </w:r>
      <w:r w:rsidR="00BC1754">
        <w:rPr>
          <w:lang w:val="en-US"/>
        </w:rPr>
        <w:t xml:space="preserve">từ trang web của </w:t>
      </w:r>
      <w:r w:rsidR="00875020">
        <w:rPr>
          <w:lang w:val="en-US"/>
        </w:rPr>
        <w:t xml:space="preserve">Amazon, nên việc dữ liệu có thể bị thiếu các thuộc tính là không thể </w:t>
      </w:r>
      <w:r w:rsidR="0061689C">
        <w:rPr>
          <w:lang w:val="en-US"/>
        </w:rPr>
        <w:t xml:space="preserve">tránh khỏi, dẫn tới việc tiền xử lý </w:t>
      </w:r>
      <w:r w:rsidR="001E0083">
        <w:rPr>
          <w:lang w:val="en-US"/>
        </w:rPr>
        <w:t>gặp nhiều khó khăn.</w:t>
      </w:r>
    </w:p>
    <w:p w14:paraId="55078587" w14:textId="3F4579E4" w:rsidR="00592554" w:rsidRPr="00592554" w:rsidRDefault="00E44117" w:rsidP="00702DA3">
      <w:pPr>
        <w:pStyle w:val="ListParagraph"/>
        <w:numPr>
          <w:ilvl w:val="0"/>
          <w:numId w:val="4"/>
        </w:numPr>
        <w:rPr>
          <w:lang w:val="vi-VN"/>
        </w:rPr>
      </w:pPr>
      <w:r w:rsidRPr="00E44117">
        <w:rPr>
          <w:lang w:val="vi-VN"/>
        </w:rPr>
        <w:t xml:space="preserve">Nhóm </w:t>
      </w:r>
      <w:r w:rsidR="00594826">
        <w:rPr>
          <w:lang w:val="en-US"/>
        </w:rPr>
        <w:t>chọn</w:t>
      </w:r>
      <w:r w:rsidRPr="00E44117">
        <w:rPr>
          <w:lang w:val="vi-VN"/>
        </w:rPr>
        <w:t xml:space="preserve"> K-means để phân tích dữ liệu, nó phụ thuộc vào việc </w:t>
      </w:r>
      <w:r w:rsidR="00594826">
        <w:rPr>
          <w:lang w:val="en-US"/>
        </w:rPr>
        <w:t>xác định</w:t>
      </w:r>
      <w:r w:rsidRPr="00E44117">
        <w:rPr>
          <w:lang w:val="vi-VN"/>
        </w:rPr>
        <w:t xml:space="preserve"> </w:t>
      </w:r>
      <w:r w:rsidR="00594826">
        <w:rPr>
          <w:lang w:val="en-US"/>
        </w:rPr>
        <w:t>số lượng cụm k ban đầu</w:t>
      </w:r>
      <w:r w:rsidRPr="00E44117">
        <w:rPr>
          <w:lang w:val="vi-VN"/>
        </w:rPr>
        <w:t xml:space="preserve"> và cách xử lý dữ liệu đầu vào, nên còn môt số hạn chế</w:t>
      </w:r>
      <w:r w:rsidR="00594826">
        <w:rPr>
          <w:lang w:val="en-US"/>
        </w:rPr>
        <w:t xml:space="preserve"> về việc cải thiện hiệu suất </w:t>
      </w:r>
      <w:r w:rsidR="00DC2F0D">
        <w:rPr>
          <w:lang w:val="en-US"/>
        </w:rPr>
        <w:t>của thuật toán. Còn về DBScan</w:t>
      </w:r>
      <w:r w:rsidR="000C2763">
        <w:rPr>
          <w:lang w:val="en-US"/>
        </w:rPr>
        <w:t xml:space="preserve">, thuật toán này cũng </w:t>
      </w:r>
      <w:r w:rsidR="00413EB3">
        <w:rPr>
          <w:lang w:val="en-US"/>
        </w:rPr>
        <w:t xml:space="preserve">yêu cầu 2 tham số là </w:t>
      </w:r>
      <w:r w:rsidR="00CB5D7E">
        <w:rPr>
          <w:lang w:val="en-US"/>
        </w:rPr>
        <w:t>eps và minPts, việc chọn giá trị cho các tham số này không phải lúc nào cũng dễ dàng</w:t>
      </w:r>
      <w:r w:rsidR="00DC713F">
        <w:rPr>
          <w:lang w:val="en-US"/>
        </w:rPr>
        <w:t xml:space="preserve">, </w:t>
      </w:r>
      <w:r w:rsidR="00DC713F" w:rsidRPr="00DC713F">
        <w:t>kết quả phân cụm có thể không chính xác hoặc không hợp lý</w:t>
      </w:r>
      <w:r w:rsidR="00DC713F">
        <w:rPr>
          <w:lang w:val="en-US"/>
        </w:rPr>
        <w:t>.</w:t>
      </w:r>
      <w:r w:rsidRPr="00E44117">
        <w:rPr>
          <w:lang w:val="vi-VN"/>
        </w:rPr>
        <w:t xml:space="preserve"> </w:t>
      </w:r>
      <w:r w:rsidR="00592554" w:rsidRPr="00592554">
        <w:t>Việc tìm giá trị tối ưu cho các tham số này phụ thuộc vào dữ liệu, và trong một số trường hợp, điều này có thể mất rất nhiều thời gian và công sức.</w:t>
      </w:r>
    </w:p>
    <w:p w14:paraId="05A462F9" w14:textId="24BBD5D8" w:rsidR="00E44117" w:rsidRPr="00E44117" w:rsidRDefault="00E44117" w:rsidP="00702DA3">
      <w:pPr>
        <w:pStyle w:val="ListParagraph"/>
        <w:numPr>
          <w:ilvl w:val="0"/>
          <w:numId w:val="4"/>
        </w:numPr>
        <w:rPr>
          <w:lang w:val="vi-VN"/>
        </w:rPr>
      </w:pPr>
      <w:r w:rsidRPr="00E44117">
        <w:rPr>
          <w:lang w:val="vi-VN"/>
        </w:rPr>
        <w:t xml:space="preserve">Cả </w:t>
      </w:r>
      <w:r w:rsidR="00D311BA">
        <w:rPr>
          <w:lang w:val="en-US"/>
        </w:rPr>
        <w:t>2</w:t>
      </w:r>
      <w:r w:rsidR="009045F5">
        <w:rPr>
          <w:lang w:val="en-US"/>
        </w:rPr>
        <w:t xml:space="preserve"> thuật toán</w:t>
      </w:r>
      <w:r w:rsidRPr="00E44117">
        <w:rPr>
          <w:lang w:val="vi-VN"/>
        </w:rPr>
        <w:t xml:space="preserve"> đều có thể không chính xác nếu dữ liệu có nhiều nhiễu hoặc nếu các cụm không rõ ràng.</w:t>
      </w:r>
    </w:p>
    <w:p w14:paraId="0E758AFB" w14:textId="008F02C8" w:rsidR="00E44117" w:rsidRPr="00E44117" w:rsidRDefault="00E44117" w:rsidP="00702DA3">
      <w:pPr>
        <w:pStyle w:val="Heading2"/>
        <w:rPr>
          <w:lang w:val="vi-VN"/>
        </w:rPr>
      </w:pPr>
      <w:bookmarkStart w:id="157" w:name="_Toc185471253"/>
      <w:r w:rsidRPr="00E44117">
        <w:rPr>
          <w:lang w:val="vi-VN"/>
        </w:rPr>
        <w:t>Hướng phát triển</w:t>
      </w:r>
      <w:bookmarkEnd w:id="157"/>
    </w:p>
    <w:p w14:paraId="0A815A31" w14:textId="6C29EBCD" w:rsidR="00E44117" w:rsidRPr="00E44117" w:rsidRDefault="00DC2F0D" w:rsidP="00702DA3">
      <w:pPr>
        <w:pStyle w:val="ListParagraph"/>
        <w:numPr>
          <w:ilvl w:val="0"/>
          <w:numId w:val="4"/>
        </w:numPr>
        <w:rPr>
          <w:lang w:val="vi-VN"/>
        </w:rPr>
      </w:pPr>
      <w:r>
        <w:rPr>
          <w:lang w:val="en-US"/>
        </w:rPr>
        <w:t>Thực hiện crawl dữ liệu sản phẩm trên nhiều sàn thương mại điện tử hơn như Tiki, Lazada, Alibaba,…</w:t>
      </w:r>
      <w:r w:rsidR="00E44117" w:rsidRPr="00E44117">
        <w:rPr>
          <w:lang w:val="vi-VN"/>
        </w:rPr>
        <w:t>.</w:t>
      </w:r>
      <w:r>
        <w:rPr>
          <w:lang w:val="en-US"/>
        </w:rPr>
        <w:t xml:space="preserve"> Để có nhiều dữ liệu để phân tích</w:t>
      </w:r>
      <w:r w:rsidR="00A7696A">
        <w:rPr>
          <w:lang w:val="en-US"/>
        </w:rPr>
        <w:t xml:space="preserve"> cũng như huấn luyện mô hình.</w:t>
      </w:r>
    </w:p>
    <w:p w14:paraId="1F6DC5F8" w14:textId="0E059389" w:rsidR="00E44117" w:rsidRPr="00E44117" w:rsidRDefault="00DC2F0D" w:rsidP="00702DA3">
      <w:pPr>
        <w:pStyle w:val="ListParagraph"/>
        <w:numPr>
          <w:ilvl w:val="0"/>
          <w:numId w:val="4"/>
        </w:numPr>
        <w:rPr>
          <w:lang w:val="vi-VN"/>
        </w:rPr>
      </w:pPr>
      <w:r>
        <w:rPr>
          <w:lang w:val="en-US"/>
        </w:rPr>
        <w:t xml:space="preserve">Tối ưu hoá hiệu suất, cải thiện tốc độ </w:t>
      </w:r>
      <w:r w:rsidR="00A7696A">
        <w:rPr>
          <w:lang w:val="en-US"/>
        </w:rPr>
        <w:t xml:space="preserve">xử lý </w:t>
      </w:r>
      <w:r>
        <w:rPr>
          <w:lang w:val="en-US"/>
        </w:rPr>
        <w:t>của 2 thuật toán K-Means và DBScan</w:t>
      </w:r>
      <w:r w:rsidR="00E44117" w:rsidRPr="00E44117">
        <w:rPr>
          <w:lang w:val="vi-VN"/>
        </w:rPr>
        <w:t>.</w:t>
      </w:r>
    </w:p>
    <w:p w14:paraId="0F57101E" w14:textId="0292818C" w:rsidR="00B338DF" w:rsidRPr="00B338DF" w:rsidRDefault="007F6F0F" w:rsidP="00702DA3">
      <w:pPr>
        <w:pStyle w:val="ListParagraph"/>
        <w:numPr>
          <w:ilvl w:val="0"/>
          <w:numId w:val="4"/>
        </w:numPr>
        <w:rPr>
          <w:lang w:val="vi-VN"/>
        </w:rPr>
      </w:pPr>
      <w:r w:rsidRPr="007F6F0F">
        <w:lastRenderedPageBreak/>
        <w:t xml:space="preserve">Nghiên cứu và áp dụng xử lý dữ liệu theo thời gian thực, đưa ra kết quả dự đoán real-time, hỗ trợ trong </w:t>
      </w:r>
      <w:r w:rsidR="00AC34DD">
        <w:rPr>
          <w:lang w:val="en-US"/>
        </w:rPr>
        <w:t xml:space="preserve">mục đính, nhiều đề tài, nhiều chủ đề khác không chỉ dừng ở các </w:t>
      </w:r>
      <w:r w:rsidR="00E718E0">
        <w:rPr>
          <w:lang w:val="en-US"/>
        </w:rPr>
        <w:t>sản phẩm được bày bán trên các trang thương mại điện tử</w:t>
      </w:r>
      <w:r w:rsidR="00F228D0">
        <w:rPr>
          <w:lang w:val="en-US"/>
        </w:rPr>
        <w:t>.</w:t>
      </w:r>
    </w:p>
    <w:p w14:paraId="11EFA590" w14:textId="5B0AE206" w:rsidR="00B338DF" w:rsidRDefault="00B22256" w:rsidP="00702DA3">
      <w:pPr>
        <w:jc w:val="left"/>
        <w:rPr>
          <w:lang w:val="en-US"/>
        </w:rPr>
      </w:pPr>
      <w:r>
        <w:rPr>
          <w:lang w:val="en-US"/>
        </w:rPr>
        <w:br w:type="page"/>
      </w:r>
    </w:p>
    <w:p w14:paraId="6DF53AA9" w14:textId="77777777" w:rsidR="00992E5E" w:rsidRDefault="00B338DF" w:rsidP="00702DA3">
      <w:pPr>
        <w:pStyle w:val="Heading1"/>
        <w:numPr>
          <w:ilvl w:val="0"/>
          <w:numId w:val="0"/>
        </w:numPr>
        <w:ind w:left="720"/>
        <w:rPr>
          <w:lang w:val="en-US"/>
        </w:rPr>
      </w:pPr>
      <w:bookmarkStart w:id="158" w:name="_Toc185471254"/>
      <w:r>
        <w:rPr>
          <w:lang w:val="en-US"/>
        </w:rPr>
        <w:lastRenderedPageBreak/>
        <w:t>PHÂN CÔNG CÔNG VIỆC</w:t>
      </w:r>
      <w:bookmarkEnd w:id="158"/>
    </w:p>
    <w:tbl>
      <w:tblPr>
        <w:tblStyle w:val="GridTable1Light-Accent5"/>
        <w:tblW w:w="8487" w:type="dxa"/>
        <w:tblLayout w:type="fixed"/>
        <w:tblLook w:val="01E0" w:firstRow="1" w:lastRow="1" w:firstColumn="1" w:lastColumn="1" w:noHBand="0" w:noVBand="0"/>
      </w:tblPr>
      <w:tblGrid>
        <w:gridCol w:w="1555"/>
        <w:gridCol w:w="1687"/>
        <w:gridCol w:w="1573"/>
        <w:gridCol w:w="1559"/>
        <w:gridCol w:w="2113"/>
      </w:tblGrid>
      <w:tr w:rsidR="00992E5E" w:rsidRPr="00992E5E" w14:paraId="5788BC1E" w14:textId="77777777" w:rsidTr="0089561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5" w:type="dxa"/>
            <w:shd w:val="clear" w:color="auto" w:fill="C6D9F1" w:themeFill="text2" w:themeFillTint="33"/>
          </w:tcPr>
          <w:p w14:paraId="73D85675" w14:textId="77777777" w:rsidR="00992E5E" w:rsidRPr="00992E5E" w:rsidRDefault="00992E5E" w:rsidP="00702DA3">
            <w:pPr>
              <w:jc w:val="left"/>
              <w:rPr>
                <w:sz w:val="24"/>
              </w:rPr>
            </w:pPr>
          </w:p>
        </w:tc>
        <w:tc>
          <w:tcPr>
            <w:tcW w:w="1687" w:type="dxa"/>
            <w:shd w:val="clear" w:color="auto" w:fill="C6D9F1" w:themeFill="text2" w:themeFillTint="33"/>
          </w:tcPr>
          <w:p w14:paraId="4D79CA74" w14:textId="004726AA" w:rsidR="00EA0F5E" w:rsidRPr="00D571F6" w:rsidRDefault="00E85F58" w:rsidP="00702DA3">
            <w:pPr>
              <w:ind w:left="16" w:right="1"/>
              <w:jc w:val="center"/>
              <w:cnfStyle w:val="100000000000" w:firstRow="1" w:lastRow="0" w:firstColumn="0" w:lastColumn="0" w:oddVBand="0" w:evenVBand="0" w:oddHBand="0" w:evenHBand="0" w:firstRowFirstColumn="0" w:firstRowLastColumn="0" w:lastRowFirstColumn="0" w:lastRowLastColumn="0"/>
              <w:rPr>
                <w:bCs w:val="0"/>
                <w:lang w:val="en-US"/>
              </w:rPr>
            </w:pPr>
            <w:r w:rsidRPr="00D571F6">
              <w:rPr>
                <w:bCs w:val="0"/>
                <w:lang w:val="en-US"/>
              </w:rPr>
              <w:t>Nguyễn Hoàng Đăng Khoa (21520999)</w:t>
            </w:r>
          </w:p>
        </w:tc>
        <w:tc>
          <w:tcPr>
            <w:tcW w:w="1573" w:type="dxa"/>
            <w:shd w:val="clear" w:color="auto" w:fill="C6D9F1" w:themeFill="text2" w:themeFillTint="33"/>
          </w:tcPr>
          <w:p w14:paraId="54589909" w14:textId="3E504AA7" w:rsidR="00992E5E" w:rsidRPr="00D571F6" w:rsidRDefault="00E85F58" w:rsidP="00702DA3">
            <w:pPr>
              <w:ind w:left="16"/>
              <w:jc w:val="center"/>
              <w:cnfStyle w:val="100000000000" w:firstRow="1" w:lastRow="0" w:firstColumn="0" w:lastColumn="0" w:oddVBand="0" w:evenVBand="0" w:oddHBand="0" w:evenHBand="0" w:firstRowFirstColumn="0" w:firstRowLastColumn="0" w:lastRowFirstColumn="0" w:lastRowLastColumn="0"/>
              <w:rPr>
                <w:bCs w:val="0"/>
                <w:lang w:val="en-US"/>
              </w:rPr>
            </w:pPr>
            <w:r w:rsidRPr="00D571F6">
              <w:rPr>
                <w:bCs w:val="0"/>
                <w:lang w:val="en-US"/>
              </w:rPr>
              <w:t>Cù Ngọc Hoàng (2152208</w:t>
            </w:r>
            <w:r w:rsidR="00895616">
              <w:rPr>
                <w:bCs w:val="0"/>
                <w:lang w:val="en-US"/>
              </w:rPr>
              <w:t>6</w:t>
            </w:r>
            <w:r w:rsidRPr="00D571F6">
              <w:rPr>
                <w:bCs w:val="0"/>
                <w:lang w:val="en-US"/>
              </w:rPr>
              <w:t>)</w:t>
            </w:r>
          </w:p>
        </w:tc>
        <w:tc>
          <w:tcPr>
            <w:tcW w:w="1559" w:type="dxa"/>
            <w:shd w:val="clear" w:color="auto" w:fill="C6D9F1" w:themeFill="text2" w:themeFillTint="33"/>
          </w:tcPr>
          <w:p w14:paraId="65F3C064" w14:textId="6F58477A" w:rsidR="00992E5E" w:rsidRPr="00D571F6" w:rsidRDefault="00E85F58" w:rsidP="00702DA3">
            <w:pPr>
              <w:ind w:left="13"/>
              <w:jc w:val="center"/>
              <w:cnfStyle w:val="100000000000" w:firstRow="1" w:lastRow="0" w:firstColumn="0" w:lastColumn="0" w:oddVBand="0" w:evenVBand="0" w:oddHBand="0" w:evenHBand="0" w:firstRowFirstColumn="0" w:firstRowLastColumn="0" w:lastRowFirstColumn="0" w:lastRowLastColumn="0"/>
              <w:rPr>
                <w:bCs w:val="0"/>
                <w:lang w:val="en-US"/>
              </w:rPr>
            </w:pPr>
            <w:r w:rsidRPr="00D571F6">
              <w:rPr>
                <w:bCs w:val="0"/>
                <w:lang w:val="en-US"/>
              </w:rPr>
              <w:t>Nguyễn Trần Gia Kiệt (21522258) (Nhóm trưởng)</w:t>
            </w:r>
          </w:p>
        </w:tc>
        <w:tc>
          <w:tcPr>
            <w:cnfStyle w:val="000100000000" w:firstRow="0" w:lastRow="0" w:firstColumn="0" w:lastColumn="1" w:oddVBand="0" w:evenVBand="0" w:oddHBand="0" w:evenHBand="0" w:firstRowFirstColumn="0" w:firstRowLastColumn="0" w:lastRowFirstColumn="0" w:lastRowLastColumn="0"/>
            <w:tcW w:w="2113" w:type="dxa"/>
            <w:shd w:val="clear" w:color="auto" w:fill="C6D9F1" w:themeFill="text2" w:themeFillTint="33"/>
          </w:tcPr>
          <w:p w14:paraId="5328992A" w14:textId="51E9681C" w:rsidR="00992E5E" w:rsidRPr="00D571F6" w:rsidRDefault="00E85F58" w:rsidP="00702DA3">
            <w:pPr>
              <w:ind w:left="20"/>
              <w:jc w:val="center"/>
              <w:rPr>
                <w:bCs w:val="0"/>
                <w:lang w:val="vi-VN"/>
              </w:rPr>
            </w:pPr>
            <w:r w:rsidRPr="00D571F6">
              <w:rPr>
                <w:bCs w:val="0"/>
                <w:lang w:val="en-US"/>
              </w:rPr>
              <w:t>Bùi Đình Triệu (</w:t>
            </w:r>
            <w:r w:rsidRPr="00D571F6">
              <w:rPr>
                <w:bCs w:val="0"/>
                <w:lang w:val="vi-VN"/>
              </w:rPr>
              <w:t>21521576</w:t>
            </w:r>
            <w:r w:rsidRPr="00D571F6">
              <w:rPr>
                <w:bCs w:val="0"/>
                <w:lang w:val="en-US"/>
              </w:rPr>
              <w:t>)</w:t>
            </w:r>
          </w:p>
        </w:tc>
      </w:tr>
      <w:tr w:rsidR="00992E5E" w:rsidRPr="00992E5E" w14:paraId="53D532E6" w14:textId="77777777" w:rsidTr="00895616">
        <w:trPr>
          <w:trHeight w:val="430"/>
        </w:trPr>
        <w:tc>
          <w:tcPr>
            <w:cnfStyle w:val="001000000000" w:firstRow="0" w:lastRow="0" w:firstColumn="1" w:lastColumn="0" w:oddVBand="0" w:evenVBand="0" w:oddHBand="0" w:evenHBand="0" w:firstRowFirstColumn="0" w:firstRowLastColumn="0" w:lastRowFirstColumn="0" w:lastRowLastColumn="0"/>
            <w:tcW w:w="1555" w:type="dxa"/>
          </w:tcPr>
          <w:p w14:paraId="33A5BF43" w14:textId="66D0BB7F" w:rsidR="00992E5E" w:rsidRPr="00D571F6" w:rsidRDefault="00D571F6" w:rsidP="00702DA3">
            <w:pPr>
              <w:ind w:left="105"/>
              <w:rPr>
                <w:b w:val="0"/>
                <w:bCs w:val="0"/>
                <w:lang w:val="en-US"/>
              </w:rPr>
            </w:pPr>
            <w:r>
              <w:rPr>
                <w:b w:val="0"/>
                <w:bCs w:val="0"/>
                <w:lang w:val="en-US"/>
              </w:rPr>
              <w:t xml:space="preserve">Tổng quan đề tài </w:t>
            </w:r>
          </w:p>
        </w:tc>
        <w:tc>
          <w:tcPr>
            <w:tcW w:w="1687" w:type="dxa"/>
          </w:tcPr>
          <w:p w14:paraId="78A74A8C" w14:textId="70B5D625" w:rsidR="00992E5E" w:rsidRPr="00435847" w:rsidRDefault="00D571F6" w:rsidP="00702DA3">
            <w:pPr>
              <w:ind w:left="9"/>
              <w:jc w:val="center"/>
              <w:cnfStyle w:val="000000000000" w:firstRow="0" w:lastRow="0" w:firstColumn="0" w:lastColumn="0" w:oddVBand="0" w:evenVBand="0" w:oddHBand="0" w:evenHBand="0" w:firstRowFirstColumn="0" w:firstRowLastColumn="0" w:lastRowFirstColumn="0" w:lastRowLastColumn="0"/>
              <w:rPr>
                <w:b/>
                <w:lang w:val="en-US"/>
              </w:rPr>
            </w:pPr>
            <w:r w:rsidRPr="00435847">
              <w:rPr>
                <w:b/>
                <w:lang w:val="en-US"/>
              </w:rPr>
              <w:t>x</w:t>
            </w:r>
          </w:p>
        </w:tc>
        <w:tc>
          <w:tcPr>
            <w:tcW w:w="1573" w:type="dxa"/>
          </w:tcPr>
          <w:p w14:paraId="44E3DB90" w14:textId="0AE52F92" w:rsidR="00992E5E" w:rsidRPr="00435847" w:rsidRDefault="00D571F6" w:rsidP="00702DA3">
            <w:pPr>
              <w:ind w:left="9" w:right="1"/>
              <w:jc w:val="center"/>
              <w:cnfStyle w:val="000000000000" w:firstRow="0" w:lastRow="0" w:firstColumn="0" w:lastColumn="0" w:oddVBand="0" w:evenVBand="0" w:oddHBand="0" w:evenHBand="0" w:firstRowFirstColumn="0" w:firstRowLastColumn="0" w:lastRowFirstColumn="0" w:lastRowLastColumn="0"/>
              <w:rPr>
                <w:b/>
                <w:lang w:val="en-US"/>
              </w:rPr>
            </w:pPr>
            <w:r w:rsidRPr="00435847">
              <w:rPr>
                <w:b/>
                <w:lang w:val="en-US"/>
              </w:rPr>
              <w:t>x</w:t>
            </w:r>
          </w:p>
        </w:tc>
        <w:tc>
          <w:tcPr>
            <w:tcW w:w="1559" w:type="dxa"/>
          </w:tcPr>
          <w:p w14:paraId="746B0325" w14:textId="155EBDB2" w:rsidR="00992E5E" w:rsidRPr="00435847" w:rsidRDefault="00D571F6" w:rsidP="00702DA3">
            <w:pPr>
              <w:ind w:left="8"/>
              <w:jc w:val="center"/>
              <w:cnfStyle w:val="000000000000" w:firstRow="0" w:lastRow="0" w:firstColumn="0" w:lastColumn="0" w:oddVBand="0" w:evenVBand="0" w:oddHBand="0" w:evenHBand="0" w:firstRowFirstColumn="0" w:firstRowLastColumn="0" w:lastRowFirstColumn="0" w:lastRowLastColumn="0"/>
              <w:rPr>
                <w:b/>
                <w:lang w:val="en-US"/>
              </w:rPr>
            </w:pPr>
            <w:r w:rsidRPr="00435847">
              <w:rPr>
                <w:b/>
                <w:lang w:val="en-US"/>
              </w:rPr>
              <w:t>x</w:t>
            </w:r>
          </w:p>
        </w:tc>
        <w:tc>
          <w:tcPr>
            <w:cnfStyle w:val="000100000000" w:firstRow="0" w:lastRow="0" w:firstColumn="0" w:lastColumn="1" w:oddVBand="0" w:evenVBand="0" w:oddHBand="0" w:evenHBand="0" w:firstRowFirstColumn="0" w:firstRowLastColumn="0" w:lastRowFirstColumn="0" w:lastRowLastColumn="0"/>
            <w:tcW w:w="2113" w:type="dxa"/>
          </w:tcPr>
          <w:p w14:paraId="4864887E" w14:textId="6EA01E58" w:rsidR="00992E5E" w:rsidRPr="00435847" w:rsidRDefault="00D571F6" w:rsidP="00702DA3">
            <w:pPr>
              <w:ind w:left="14"/>
              <w:jc w:val="center"/>
              <w:rPr>
                <w:bCs w:val="0"/>
                <w:lang w:val="en-US"/>
              </w:rPr>
            </w:pPr>
            <w:r w:rsidRPr="00435847">
              <w:rPr>
                <w:bCs w:val="0"/>
                <w:lang w:val="en-US"/>
              </w:rPr>
              <w:t>x</w:t>
            </w:r>
          </w:p>
        </w:tc>
      </w:tr>
      <w:tr w:rsidR="00992E5E" w:rsidRPr="00992E5E" w14:paraId="39AD3216" w14:textId="77777777" w:rsidTr="00895616">
        <w:trPr>
          <w:trHeight w:val="430"/>
        </w:trPr>
        <w:tc>
          <w:tcPr>
            <w:cnfStyle w:val="001000000000" w:firstRow="0" w:lastRow="0" w:firstColumn="1" w:lastColumn="0" w:oddVBand="0" w:evenVBand="0" w:oddHBand="0" w:evenHBand="0" w:firstRowFirstColumn="0" w:firstRowLastColumn="0" w:lastRowFirstColumn="0" w:lastRowLastColumn="0"/>
            <w:tcW w:w="1555" w:type="dxa"/>
          </w:tcPr>
          <w:p w14:paraId="350E7553" w14:textId="6B504D73" w:rsidR="00992E5E" w:rsidRPr="00D571F6" w:rsidRDefault="00D571F6" w:rsidP="00702DA3">
            <w:pPr>
              <w:ind w:left="105"/>
              <w:rPr>
                <w:b w:val="0"/>
                <w:bCs w:val="0"/>
                <w:lang w:val="en-US"/>
              </w:rPr>
            </w:pPr>
            <w:r w:rsidRPr="00D571F6">
              <w:rPr>
                <w:b w:val="0"/>
                <w:bCs w:val="0"/>
                <w:lang w:val="en-US"/>
              </w:rPr>
              <w:t xml:space="preserve">Lấy </w:t>
            </w:r>
            <w:r>
              <w:rPr>
                <w:b w:val="0"/>
                <w:bCs w:val="0"/>
                <w:lang w:val="en-US"/>
              </w:rPr>
              <w:t>dữ liệu từ Amazon</w:t>
            </w:r>
          </w:p>
        </w:tc>
        <w:tc>
          <w:tcPr>
            <w:tcW w:w="1687" w:type="dxa"/>
          </w:tcPr>
          <w:p w14:paraId="06B7CDD8" w14:textId="168539BF" w:rsidR="00992E5E" w:rsidRPr="00435847" w:rsidRDefault="00992E5E"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p>
        </w:tc>
        <w:tc>
          <w:tcPr>
            <w:tcW w:w="1573" w:type="dxa"/>
          </w:tcPr>
          <w:p w14:paraId="54607F08" w14:textId="09CDE512" w:rsidR="00992E5E" w:rsidRPr="00435847" w:rsidRDefault="00992E5E" w:rsidP="00702DA3">
            <w:pPr>
              <w:ind w:left="9" w:right="1"/>
              <w:jc w:val="center"/>
              <w:cnfStyle w:val="000000000000" w:firstRow="0" w:lastRow="0" w:firstColumn="0" w:lastColumn="0" w:oddVBand="0" w:evenVBand="0" w:oddHBand="0" w:evenHBand="0" w:firstRowFirstColumn="0" w:firstRowLastColumn="0" w:lastRowFirstColumn="0" w:lastRowLastColumn="0"/>
              <w:rPr>
                <w:b/>
              </w:rPr>
            </w:pPr>
          </w:p>
        </w:tc>
        <w:tc>
          <w:tcPr>
            <w:tcW w:w="1559" w:type="dxa"/>
          </w:tcPr>
          <w:p w14:paraId="14F62C27" w14:textId="77777777" w:rsidR="00992E5E" w:rsidRPr="00435847" w:rsidRDefault="00992E5E" w:rsidP="00702DA3">
            <w:pPr>
              <w:jc w:val="center"/>
              <w:cnfStyle w:val="000000000000" w:firstRow="0" w:lastRow="0" w:firstColumn="0" w:lastColumn="0" w:oddVBand="0" w:evenVBand="0" w:oddHBand="0" w:evenHBand="0" w:firstRowFirstColumn="0" w:firstRowLastColumn="0" w:lastRowFirstColumn="0" w:lastRowLastColumn="0"/>
              <w:rPr>
                <w:b/>
                <w:sz w:val="24"/>
              </w:rPr>
            </w:pPr>
          </w:p>
        </w:tc>
        <w:tc>
          <w:tcPr>
            <w:cnfStyle w:val="000100000000" w:firstRow="0" w:lastRow="0" w:firstColumn="0" w:lastColumn="1" w:oddVBand="0" w:evenVBand="0" w:oddHBand="0" w:evenHBand="0" w:firstRowFirstColumn="0" w:firstRowLastColumn="0" w:lastRowFirstColumn="0" w:lastRowLastColumn="0"/>
            <w:tcW w:w="2113" w:type="dxa"/>
          </w:tcPr>
          <w:p w14:paraId="43088A44" w14:textId="02B81A02" w:rsidR="00992E5E" w:rsidRPr="00435847" w:rsidRDefault="00D571F6" w:rsidP="00702DA3">
            <w:pPr>
              <w:jc w:val="center"/>
              <w:rPr>
                <w:bCs w:val="0"/>
                <w:sz w:val="24"/>
                <w:lang w:val="en-US"/>
              </w:rPr>
            </w:pPr>
            <w:r w:rsidRPr="00435847">
              <w:rPr>
                <w:bCs w:val="0"/>
                <w:sz w:val="24"/>
                <w:lang w:val="en-US"/>
              </w:rPr>
              <w:t>x</w:t>
            </w:r>
          </w:p>
        </w:tc>
      </w:tr>
      <w:tr w:rsidR="00992E5E" w:rsidRPr="00992E5E" w14:paraId="3B66CA8D" w14:textId="77777777" w:rsidTr="00895616">
        <w:trPr>
          <w:trHeight w:val="430"/>
        </w:trPr>
        <w:tc>
          <w:tcPr>
            <w:cnfStyle w:val="001000000000" w:firstRow="0" w:lastRow="0" w:firstColumn="1" w:lastColumn="0" w:oddVBand="0" w:evenVBand="0" w:oddHBand="0" w:evenHBand="0" w:firstRowFirstColumn="0" w:firstRowLastColumn="0" w:lastRowFirstColumn="0" w:lastRowLastColumn="0"/>
            <w:tcW w:w="1555" w:type="dxa"/>
          </w:tcPr>
          <w:p w14:paraId="2F322003" w14:textId="3F223C22" w:rsidR="00992E5E" w:rsidRPr="00D571F6" w:rsidRDefault="00D571F6" w:rsidP="00702DA3">
            <w:pPr>
              <w:ind w:left="105"/>
              <w:rPr>
                <w:b w:val="0"/>
                <w:bCs w:val="0"/>
                <w:lang w:val="en-US"/>
              </w:rPr>
            </w:pPr>
            <w:r>
              <w:rPr>
                <w:b w:val="0"/>
                <w:bCs w:val="0"/>
                <w:lang w:val="en-US"/>
              </w:rPr>
              <w:t>Kỹ thuật tiền xử lý</w:t>
            </w:r>
          </w:p>
        </w:tc>
        <w:tc>
          <w:tcPr>
            <w:tcW w:w="1687" w:type="dxa"/>
          </w:tcPr>
          <w:p w14:paraId="3102CD29" w14:textId="1F69C1B7" w:rsidR="00992E5E" w:rsidRPr="00435847" w:rsidRDefault="00D571F6"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r w:rsidRPr="00435847">
              <w:rPr>
                <w:b/>
                <w:sz w:val="24"/>
                <w:lang w:val="en-US"/>
              </w:rPr>
              <w:t>x</w:t>
            </w:r>
          </w:p>
        </w:tc>
        <w:tc>
          <w:tcPr>
            <w:tcW w:w="1573" w:type="dxa"/>
          </w:tcPr>
          <w:p w14:paraId="53856EF7" w14:textId="77777777" w:rsidR="00992E5E" w:rsidRPr="00435847" w:rsidRDefault="00992E5E" w:rsidP="00702DA3">
            <w:pPr>
              <w:jc w:val="center"/>
              <w:cnfStyle w:val="000000000000" w:firstRow="0" w:lastRow="0" w:firstColumn="0" w:lastColumn="0" w:oddVBand="0" w:evenVBand="0" w:oddHBand="0" w:evenHBand="0" w:firstRowFirstColumn="0" w:firstRowLastColumn="0" w:lastRowFirstColumn="0" w:lastRowLastColumn="0"/>
              <w:rPr>
                <w:b/>
                <w:sz w:val="24"/>
              </w:rPr>
            </w:pPr>
          </w:p>
        </w:tc>
        <w:tc>
          <w:tcPr>
            <w:tcW w:w="1559" w:type="dxa"/>
          </w:tcPr>
          <w:p w14:paraId="40FEE81A" w14:textId="77777777" w:rsidR="00992E5E" w:rsidRPr="00435847" w:rsidRDefault="00992E5E" w:rsidP="00702DA3">
            <w:pPr>
              <w:jc w:val="center"/>
              <w:cnfStyle w:val="000000000000" w:firstRow="0" w:lastRow="0" w:firstColumn="0" w:lastColumn="0" w:oddVBand="0" w:evenVBand="0" w:oddHBand="0" w:evenHBand="0" w:firstRowFirstColumn="0" w:firstRowLastColumn="0" w:lastRowFirstColumn="0" w:lastRowLastColumn="0"/>
              <w:rPr>
                <w:b/>
                <w:sz w:val="24"/>
              </w:rPr>
            </w:pPr>
          </w:p>
        </w:tc>
        <w:tc>
          <w:tcPr>
            <w:cnfStyle w:val="000100000000" w:firstRow="0" w:lastRow="0" w:firstColumn="0" w:lastColumn="1" w:oddVBand="0" w:evenVBand="0" w:oddHBand="0" w:evenHBand="0" w:firstRowFirstColumn="0" w:firstRowLastColumn="0" w:lastRowFirstColumn="0" w:lastRowLastColumn="0"/>
            <w:tcW w:w="2113" w:type="dxa"/>
          </w:tcPr>
          <w:p w14:paraId="0E1AF647" w14:textId="4835A99E" w:rsidR="00992E5E" w:rsidRPr="00435847" w:rsidRDefault="00992E5E" w:rsidP="00702DA3">
            <w:pPr>
              <w:ind w:left="14"/>
              <w:jc w:val="center"/>
              <w:rPr>
                <w:bCs w:val="0"/>
              </w:rPr>
            </w:pPr>
          </w:p>
        </w:tc>
      </w:tr>
      <w:tr w:rsidR="00EA0F5E" w:rsidRPr="00992E5E" w14:paraId="2731A8CB" w14:textId="77777777" w:rsidTr="00895616">
        <w:trPr>
          <w:trHeight w:val="430"/>
        </w:trPr>
        <w:tc>
          <w:tcPr>
            <w:cnfStyle w:val="001000000000" w:firstRow="0" w:lastRow="0" w:firstColumn="1" w:lastColumn="0" w:oddVBand="0" w:evenVBand="0" w:oddHBand="0" w:evenHBand="0" w:firstRowFirstColumn="0" w:firstRowLastColumn="0" w:lastRowFirstColumn="0" w:lastRowLastColumn="0"/>
            <w:tcW w:w="1555" w:type="dxa"/>
            <w:shd w:val="clear" w:color="auto" w:fill="C6D9F1" w:themeFill="text2" w:themeFillTint="33"/>
          </w:tcPr>
          <w:p w14:paraId="6007A15F" w14:textId="73B02FAD" w:rsidR="00EA0F5E" w:rsidRPr="00D571F6" w:rsidRDefault="00D571F6" w:rsidP="00702DA3">
            <w:pPr>
              <w:ind w:left="105"/>
              <w:rPr>
                <w:b w:val="0"/>
                <w:bCs w:val="0"/>
                <w:lang w:val="en-US"/>
              </w:rPr>
            </w:pPr>
            <w:r>
              <w:rPr>
                <w:b w:val="0"/>
                <w:bCs w:val="0"/>
                <w:lang w:val="en-US"/>
              </w:rPr>
              <w:t xml:space="preserve">Kỹ thuật </w:t>
            </w:r>
            <w:r w:rsidR="00E513F6">
              <w:rPr>
                <w:b w:val="0"/>
                <w:bCs w:val="0"/>
                <w:lang w:val="en-US"/>
              </w:rPr>
              <w:t>khai thác dữ liệu</w:t>
            </w:r>
          </w:p>
        </w:tc>
        <w:tc>
          <w:tcPr>
            <w:tcW w:w="1687" w:type="dxa"/>
            <w:shd w:val="clear" w:color="auto" w:fill="C6D9F1" w:themeFill="text2" w:themeFillTint="33"/>
          </w:tcPr>
          <w:p w14:paraId="1FC69826" w14:textId="3273C998" w:rsidR="00EA0F5E" w:rsidRPr="00435847" w:rsidRDefault="00EA0F5E"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p>
        </w:tc>
        <w:tc>
          <w:tcPr>
            <w:tcW w:w="1573" w:type="dxa"/>
            <w:shd w:val="clear" w:color="auto" w:fill="C6D9F1" w:themeFill="text2" w:themeFillTint="33"/>
          </w:tcPr>
          <w:p w14:paraId="20C7AD18" w14:textId="5727F1CA" w:rsidR="00EA0F5E" w:rsidRPr="00435847" w:rsidRDefault="00EA0F5E"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p>
        </w:tc>
        <w:tc>
          <w:tcPr>
            <w:tcW w:w="1559" w:type="dxa"/>
            <w:shd w:val="clear" w:color="auto" w:fill="C6D9F1" w:themeFill="text2" w:themeFillTint="33"/>
          </w:tcPr>
          <w:p w14:paraId="2748298B" w14:textId="77777777" w:rsidR="00EA0F5E" w:rsidRPr="00435847" w:rsidRDefault="00EA0F5E" w:rsidP="00702DA3">
            <w:pPr>
              <w:jc w:val="center"/>
              <w:cnfStyle w:val="000000000000" w:firstRow="0" w:lastRow="0" w:firstColumn="0" w:lastColumn="0" w:oddVBand="0" w:evenVBand="0" w:oddHBand="0" w:evenHBand="0" w:firstRowFirstColumn="0" w:firstRowLastColumn="0" w:lastRowFirstColumn="0" w:lastRowLastColumn="0"/>
              <w:rPr>
                <w:b/>
                <w:sz w:val="24"/>
              </w:rPr>
            </w:pPr>
          </w:p>
        </w:tc>
        <w:tc>
          <w:tcPr>
            <w:cnfStyle w:val="000100000000" w:firstRow="0" w:lastRow="0" w:firstColumn="0" w:lastColumn="1" w:oddVBand="0" w:evenVBand="0" w:oddHBand="0" w:evenHBand="0" w:firstRowFirstColumn="0" w:firstRowLastColumn="0" w:lastRowFirstColumn="0" w:lastRowLastColumn="0"/>
            <w:tcW w:w="2113" w:type="dxa"/>
            <w:shd w:val="clear" w:color="auto" w:fill="C6D9F1" w:themeFill="text2" w:themeFillTint="33"/>
          </w:tcPr>
          <w:p w14:paraId="166E7956" w14:textId="001E3EF0" w:rsidR="00EA0F5E" w:rsidRPr="00435847" w:rsidRDefault="00EA0F5E" w:rsidP="00702DA3">
            <w:pPr>
              <w:ind w:left="14"/>
              <w:jc w:val="center"/>
              <w:rPr>
                <w:bCs w:val="0"/>
                <w:lang w:val="en-US"/>
              </w:rPr>
            </w:pPr>
          </w:p>
        </w:tc>
      </w:tr>
      <w:tr w:rsidR="00992E5E" w:rsidRPr="00992E5E" w14:paraId="0CB10C60" w14:textId="77777777" w:rsidTr="00895616">
        <w:trPr>
          <w:trHeight w:val="435"/>
        </w:trPr>
        <w:tc>
          <w:tcPr>
            <w:cnfStyle w:val="001000000000" w:firstRow="0" w:lastRow="0" w:firstColumn="1" w:lastColumn="0" w:oddVBand="0" w:evenVBand="0" w:oddHBand="0" w:evenHBand="0" w:firstRowFirstColumn="0" w:firstRowLastColumn="0" w:lastRowFirstColumn="0" w:lastRowLastColumn="0"/>
            <w:tcW w:w="1555" w:type="dxa"/>
          </w:tcPr>
          <w:p w14:paraId="66D20498" w14:textId="2C6A0B4A" w:rsidR="00992E5E" w:rsidRPr="00E513F6" w:rsidRDefault="00E513F6" w:rsidP="00702DA3">
            <w:pPr>
              <w:ind w:left="105"/>
              <w:rPr>
                <w:b w:val="0"/>
                <w:bCs w:val="0"/>
                <w:lang w:val="en-US"/>
              </w:rPr>
            </w:pPr>
            <w:r>
              <w:rPr>
                <w:b w:val="0"/>
                <w:bCs w:val="0"/>
                <w:lang w:val="en-US"/>
              </w:rPr>
              <w:t>K-Means</w:t>
            </w:r>
            <w:r w:rsidR="00435847">
              <w:rPr>
                <w:b w:val="0"/>
                <w:bCs w:val="0"/>
                <w:lang w:val="en-US"/>
              </w:rPr>
              <w:t xml:space="preserve"> </w:t>
            </w:r>
          </w:p>
        </w:tc>
        <w:tc>
          <w:tcPr>
            <w:tcW w:w="1687" w:type="dxa"/>
          </w:tcPr>
          <w:p w14:paraId="22072E50" w14:textId="7CF8A0E0" w:rsidR="00992E5E" w:rsidRPr="00435847" w:rsidRDefault="00992E5E"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p>
        </w:tc>
        <w:tc>
          <w:tcPr>
            <w:tcW w:w="1573" w:type="dxa"/>
          </w:tcPr>
          <w:p w14:paraId="0888668B" w14:textId="5CD1F032" w:rsidR="00992E5E" w:rsidRPr="00435847" w:rsidRDefault="00992E5E" w:rsidP="00702DA3">
            <w:pPr>
              <w:ind w:left="9" w:right="1"/>
              <w:jc w:val="center"/>
              <w:cnfStyle w:val="000000000000" w:firstRow="0" w:lastRow="0" w:firstColumn="0" w:lastColumn="0" w:oddVBand="0" w:evenVBand="0" w:oddHBand="0" w:evenHBand="0" w:firstRowFirstColumn="0" w:firstRowLastColumn="0" w:lastRowFirstColumn="0" w:lastRowLastColumn="0"/>
              <w:rPr>
                <w:b/>
                <w:lang w:val="en-US"/>
              </w:rPr>
            </w:pPr>
          </w:p>
        </w:tc>
        <w:tc>
          <w:tcPr>
            <w:tcW w:w="1559" w:type="dxa"/>
          </w:tcPr>
          <w:p w14:paraId="73D28DCD" w14:textId="225DE797" w:rsidR="00992E5E" w:rsidRPr="00435847" w:rsidRDefault="00435847"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r w:rsidRPr="00435847">
              <w:rPr>
                <w:b/>
                <w:sz w:val="24"/>
                <w:lang w:val="en-US"/>
              </w:rPr>
              <w:t>x</w:t>
            </w:r>
          </w:p>
        </w:tc>
        <w:tc>
          <w:tcPr>
            <w:cnfStyle w:val="000100000000" w:firstRow="0" w:lastRow="0" w:firstColumn="0" w:lastColumn="1" w:oddVBand="0" w:evenVBand="0" w:oddHBand="0" w:evenHBand="0" w:firstRowFirstColumn="0" w:firstRowLastColumn="0" w:lastRowFirstColumn="0" w:lastRowLastColumn="0"/>
            <w:tcW w:w="2113" w:type="dxa"/>
          </w:tcPr>
          <w:p w14:paraId="6F96F139" w14:textId="5025FFC4" w:rsidR="00992E5E" w:rsidRPr="00435847" w:rsidRDefault="00992E5E" w:rsidP="00702DA3">
            <w:pPr>
              <w:jc w:val="center"/>
              <w:rPr>
                <w:bCs w:val="0"/>
                <w:sz w:val="24"/>
                <w:lang w:val="en-US"/>
              </w:rPr>
            </w:pPr>
          </w:p>
        </w:tc>
      </w:tr>
      <w:tr w:rsidR="00992E5E" w:rsidRPr="00992E5E" w14:paraId="2A397CC9" w14:textId="77777777" w:rsidTr="00895616">
        <w:trPr>
          <w:trHeight w:val="430"/>
        </w:trPr>
        <w:tc>
          <w:tcPr>
            <w:cnfStyle w:val="001000000000" w:firstRow="0" w:lastRow="0" w:firstColumn="1" w:lastColumn="0" w:oddVBand="0" w:evenVBand="0" w:oddHBand="0" w:evenHBand="0" w:firstRowFirstColumn="0" w:firstRowLastColumn="0" w:lastRowFirstColumn="0" w:lastRowLastColumn="0"/>
            <w:tcW w:w="1555" w:type="dxa"/>
          </w:tcPr>
          <w:p w14:paraId="27FD0EDD" w14:textId="18E184B8" w:rsidR="00992E5E" w:rsidRPr="00A63C02" w:rsidRDefault="00A63C02" w:rsidP="00702DA3">
            <w:pPr>
              <w:ind w:left="105"/>
              <w:rPr>
                <w:b w:val="0"/>
                <w:bCs w:val="0"/>
                <w:lang w:val="en-US"/>
              </w:rPr>
            </w:pPr>
            <w:r>
              <w:rPr>
                <w:b w:val="0"/>
                <w:bCs w:val="0"/>
                <w:lang w:val="en-US"/>
              </w:rPr>
              <w:t>DBScan</w:t>
            </w:r>
            <w:r w:rsidR="00435847">
              <w:rPr>
                <w:b w:val="0"/>
                <w:bCs w:val="0"/>
                <w:lang w:val="en-US"/>
              </w:rPr>
              <w:t xml:space="preserve"> </w:t>
            </w:r>
          </w:p>
        </w:tc>
        <w:tc>
          <w:tcPr>
            <w:tcW w:w="1687" w:type="dxa"/>
          </w:tcPr>
          <w:p w14:paraId="322FF0E7" w14:textId="79A0F6D4" w:rsidR="00992E5E" w:rsidRPr="00435847" w:rsidRDefault="00992E5E"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p>
        </w:tc>
        <w:tc>
          <w:tcPr>
            <w:tcW w:w="1573" w:type="dxa"/>
          </w:tcPr>
          <w:p w14:paraId="7439A5BB" w14:textId="1EAD4470" w:rsidR="00992E5E" w:rsidRPr="00435847" w:rsidRDefault="004B4A43" w:rsidP="00702DA3">
            <w:pPr>
              <w:ind w:left="9" w:right="1"/>
              <w:jc w:val="center"/>
              <w:cnfStyle w:val="000000000000" w:firstRow="0" w:lastRow="0" w:firstColumn="0" w:lastColumn="0" w:oddVBand="0" w:evenVBand="0" w:oddHBand="0" w:evenHBand="0" w:firstRowFirstColumn="0" w:firstRowLastColumn="0" w:lastRowFirstColumn="0" w:lastRowLastColumn="0"/>
              <w:rPr>
                <w:b/>
                <w:lang w:val="en-US"/>
              </w:rPr>
            </w:pPr>
            <w:r>
              <w:rPr>
                <w:b/>
                <w:lang w:val="en-US"/>
              </w:rPr>
              <w:t>x</w:t>
            </w:r>
          </w:p>
        </w:tc>
        <w:tc>
          <w:tcPr>
            <w:tcW w:w="1559" w:type="dxa"/>
          </w:tcPr>
          <w:p w14:paraId="6297F2A3" w14:textId="77777777" w:rsidR="00992E5E" w:rsidRPr="00435847" w:rsidRDefault="00992E5E" w:rsidP="00702DA3">
            <w:pPr>
              <w:jc w:val="center"/>
              <w:cnfStyle w:val="000000000000" w:firstRow="0" w:lastRow="0" w:firstColumn="0" w:lastColumn="0" w:oddVBand="0" w:evenVBand="0" w:oddHBand="0" w:evenHBand="0" w:firstRowFirstColumn="0" w:firstRowLastColumn="0" w:lastRowFirstColumn="0" w:lastRowLastColumn="0"/>
              <w:rPr>
                <w:b/>
                <w:sz w:val="24"/>
              </w:rPr>
            </w:pPr>
          </w:p>
        </w:tc>
        <w:tc>
          <w:tcPr>
            <w:cnfStyle w:val="000100000000" w:firstRow="0" w:lastRow="0" w:firstColumn="0" w:lastColumn="1" w:oddVBand="0" w:evenVBand="0" w:oddHBand="0" w:evenHBand="0" w:firstRowFirstColumn="0" w:firstRowLastColumn="0" w:lastRowFirstColumn="0" w:lastRowLastColumn="0"/>
            <w:tcW w:w="2113" w:type="dxa"/>
          </w:tcPr>
          <w:p w14:paraId="7A445338" w14:textId="72706682" w:rsidR="00992E5E" w:rsidRPr="00435847" w:rsidRDefault="00992E5E" w:rsidP="00702DA3">
            <w:pPr>
              <w:jc w:val="center"/>
              <w:rPr>
                <w:bCs w:val="0"/>
                <w:sz w:val="24"/>
                <w:lang w:val="en-US"/>
              </w:rPr>
            </w:pPr>
          </w:p>
        </w:tc>
      </w:tr>
      <w:tr w:rsidR="00992E5E" w:rsidRPr="00992E5E" w14:paraId="6B431A99" w14:textId="77777777" w:rsidTr="00895616">
        <w:trPr>
          <w:trHeight w:val="430"/>
        </w:trPr>
        <w:tc>
          <w:tcPr>
            <w:cnfStyle w:val="001000000000" w:firstRow="0" w:lastRow="0" w:firstColumn="1" w:lastColumn="0" w:oddVBand="0" w:evenVBand="0" w:oddHBand="0" w:evenHBand="0" w:firstRowFirstColumn="0" w:firstRowLastColumn="0" w:lastRowFirstColumn="0" w:lastRowLastColumn="0"/>
            <w:tcW w:w="1555" w:type="dxa"/>
            <w:shd w:val="clear" w:color="auto" w:fill="C6D9F1" w:themeFill="text2" w:themeFillTint="33"/>
          </w:tcPr>
          <w:p w14:paraId="7A750528" w14:textId="6726000F" w:rsidR="00992E5E" w:rsidRPr="00D571F6" w:rsidRDefault="00435847" w:rsidP="00702DA3">
            <w:pPr>
              <w:ind w:left="105"/>
              <w:rPr>
                <w:b w:val="0"/>
                <w:bCs w:val="0"/>
                <w:lang w:val="en-US"/>
              </w:rPr>
            </w:pPr>
            <w:r>
              <w:rPr>
                <w:b w:val="0"/>
                <w:bCs w:val="0"/>
                <w:lang w:val="en-US"/>
              </w:rPr>
              <w:t xml:space="preserve">Kết quả đạt được </w:t>
            </w:r>
          </w:p>
        </w:tc>
        <w:tc>
          <w:tcPr>
            <w:tcW w:w="1687" w:type="dxa"/>
            <w:shd w:val="clear" w:color="auto" w:fill="C6D9F1" w:themeFill="text2" w:themeFillTint="33"/>
          </w:tcPr>
          <w:p w14:paraId="7653BD13" w14:textId="77777777" w:rsidR="00992E5E" w:rsidRPr="00435847" w:rsidRDefault="00992E5E" w:rsidP="00702DA3">
            <w:pPr>
              <w:jc w:val="center"/>
              <w:cnfStyle w:val="000000000000" w:firstRow="0" w:lastRow="0" w:firstColumn="0" w:lastColumn="0" w:oddVBand="0" w:evenVBand="0" w:oddHBand="0" w:evenHBand="0" w:firstRowFirstColumn="0" w:firstRowLastColumn="0" w:lastRowFirstColumn="0" w:lastRowLastColumn="0"/>
              <w:rPr>
                <w:b/>
                <w:sz w:val="24"/>
              </w:rPr>
            </w:pPr>
          </w:p>
        </w:tc>
        <w:tc>
          <w:tcPr>
            <w:tcW w:w="1573" w:type="dxa"/>
            <w:shd w:val="clear" w:color="auto" w:fill="C6D9F1" w:themeFill="text2" w:themeFillTint="33"/>
          </w:tcPr>
          <w:p w14:paraId="05897153" w14:textId="77777777" w:rsidR="00992E5E" w:rsidRPr="00435847" w:rsidRDefault="00992E5E" w:rsidP="00702DA3">
            <w:pPr>
              <w:jc w:val="center"/>
              <w:cnfStyle w:val="000000000000" w:firstRow="0" w:lastRow="0" w:firstColumn="0" w:lastColumn="0" w:oddVBand="0" w:evenVBand="0" w:oddHBand="0" w:evenHBand="0" w:firstRowFirstColumn="0" w:firstRowLastColumn="0" w:lastRowFirstColumn="0" w:lastRowLastColumn="0"/>
              <w:rPr>
                <w:b/>
                <w:sz w:val="24"/>
              </w:rPr>
            </w:pPr>
          </w:p>
        </w:tc>
        <w:tc>
          <w:tcPr>
            <w:tcW w:w="1559" w:type="dxa"/>
            <w:shd w:val="clear" w:color="auto" w:fill="C6D9F1" w:themeFill="text2" w:themeFillTint="33"/>
          </w:tcPr>
          <w:p w14:paraId="04CD3487" w14:textId="4AB0BAEA" w:rsidR="00992E5E" w:rsidRPr="00435847" w:rsidRDefault="00992E5E" w:rsidP="00702DA3">
            <w:pPr>
              <w:ind w:left="8"/>
              <w:jc w:val="center"/>
              <w:cnfStyle w:val="000000000000" w:firstRow="0" w:lastRow="0" w:firstColumn="0" w:lastColumn="0" w:oddVBand="0" w:evenVBand="0" w:oddHBand="0" w:evenHBand="0" w:firstRowFirstColumn="0" w:firstRowLastColumn="0" w:lastRowFirstColumn="0" w:lastRowLastColumn="0"/>
              <w:rPr>
                <w:b/>
              </w:rPr>
            </w:pPr>
          </w:p>
        </w:tc>
        <w:tc>
          <w:tcPr>
            <w:cnfStyle w:val="000100000000" w:firstRow="0" w:lastRow="0" w:firstColumn="0" w:lastColumn="1" w:oddVBand="0" w:evenVBand="0" w:oddHBand="0" w:evenHBand="0" w:firstRowFirstColumn="0" w:firstRowLastColumn="0" w:lastRowFirstColumn="0" w:lastRowLastColumn="0"/>
            <w:tcW w:w="2113" w:type="dxa"/>
            <w:shd w:val="clear" w:color="auto" w:fill="C6D9F1" w:themeFill="text2" w:themeFillTint="33"/>
          </w:tcPr>
          <w:p w14:paraId="4F64DB6F" w14:textId="65850D2D" w:rsidR="00992E5E" w:rsidRPr="00435847" w:rsidRDefault="00992E5E" w:rsidP="00702DA3">
            <w:pPr>
              <w:jc w:val="center"/>
              <w:rPr>
                <w:bCs w:val="0"/>
                <w:sz w:val="24"/>
                <w:lang w:val="en-US"/>
              </w:rPr>
            </w:pPr>
          </w:p>
        </w:tc>
      </w:tr>
      <w:tr w:rsidR="00992E5E" w:rsidRPr="00992E5E" w14:paraId="131D9429" w14:textId="77777777" w:rsidTr="00895616">
        <w:trPr>
          <w:trHeight w:val="865"/>
        </w:trPr>
        <w:tc>
          <w:tcPr>
            <w:cnfStyle w:val="001000000000" w:firstRow="0" w:lastRow="0" w:firstColumn="1" w:lastColumn="0" w:oddVBand="0" w:evenVBand="0" w:oddHBand="0" w:evenHBand="0" w:firstRowFirstColumn="0" w:firstRowLastColumn="0" w:lastRowFirstColumn="0" w:lastRowLastColumn="0"/>
            <w:tcW w:w="1555" w:type="dxa"/>
          </w:tcPr>
          <w:p w14:paraId="6FB58853" w14:textId="496FCC8A" w:rsidR="00992E5E" w:rsidRPr="00D571F6" w:rsidRDefault="00435847" w:rsidP="00702DA3">
            <w:pPr>
              <w:spacing w:before="136"/>
              <w:ind w:left="105"/>
              <w:rPr>
                <w:b w:val="0"/>
                <w:bCs w:val="0"/>
                <w:lang w:val="en-US"/>
              </w:rPr>
            </w:pPr>
            <w:r>
              <w:rPr>
                <w:b w:val="0"/>
                <w:bCs w:val="0"/>
                <w:lang w:val="en-US"/>
              </w:rPr>
              <w:t>K-Means</w:t>
            </w:r>
          </w:p>
        </w:tc>
        <w:tc>
          <w:tcPr>
            <w:tcW w:w="1687" w:type="dxa"/>
          </w:tcPr>
          <w:p w14:paraId="223BCD31" w14:textId="78FF87C9" w:rsidR="00992E5E" w:rsidRPr="00435847" w:rsidRDefault="00992E5E" w:rsidP="00702DA3">
            <w:pPr>
              <w:ind w:left="9"/>
              <w:jc w:val="center"/>
              <w:cnfStyle w:val="000000000000" w:firstRow="0" w:lastRow="0" w:firstColumn="0" w:lastColumn="0" w:oddVBand="0" w:evenVBand="0" w:oddHBand="0" w:evenHBand="0" w:firstRowFirstColumn="0" w:firstRowLastColumn="0" w:lastRowFirstColumn="0" w:lastRowLastColumn="0"/>
              <w:rPr>
                <w:b/>
              </w:rPr>
            </w:pPr>
          </w:p>
        </w:tc>
        <w:tc>
          <w:tcPr>
            <w:tcW w:w="1573" w:type="dxa"/>
          </w:tcPr>
          <w:p w14:paraId="6B3BA026" w14:textId="77777777" w:rsidR="00992E5E" w:rsidRPr="00435847" w:rsidRDefault="00992E5E" w:rsidP="00702DA3">
            <w:pPr>
              <w:jc w:val="center"/>
              <w:cnfStyle w:val="000000000000" w:firstRow="0" w:lastRow="0" w:firstColumn="0" w:lastColumn="0" w:oddVBand="0" w:evenVBand="0" w:oddHBand="0" w:evenHBand="0" w:firstRowFirstColumn="0" w:firstRowLastColumn="0" w:lastRowFirstColumn="0" w:lastRowLastColumn="0"/>
              <w:rPr>
                <w:b/>
                <w:sz w:val="24"/>
              </w:rPr>
            </w:pPr>
          </w:p>
        </w:tc>
        <w:tc>
          <w:tcPr>
            <w:tcW w:w="1559" w:type="dxa"/>
          </w:tcPr>
          <w:p w14:paraId="697BB95A" w14:textId="1018F990" w:rsidR="00992E5E" w:rsidRPr="00435847" w:rsidRDefault="00435847"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r w:rsidRPr="00435847">
              <w:rPr>
                <w:b/>
                <w:sz w:val="24"/>
                <w:lang w:val="en-US"/>
              </w:rPr>
              <w:t>x</w:t>
            </w:r>
          </w:p>
        </w:tc>
        <w:tc>
          <w:tcPr>
            <w:cnfStyle w:val="000100000000" w:firstRow="0" w:lastRow="0" w:firstColumn="0" w:lastColumn="1" w:oddVBand="0" w:evenVBand="0" w:oddHBand="0" w:evenHBand="0" w:firstRowFirstColumn="0" w:firstRowLastColumn="0" w:lastRowFirstColumn="0" w:lastRowLastColumn="0"/>
            <w:tcW w:w="2113" w:type="dxa"/>
          </w:tcPr>
          <w:p w14:paraId="4A82B319" w14:textId="77777777" w:rsidR="00992E5E" w:rsidRPr="00435847" w:rsidRDefault="00992E5E" w:rsidP="00702DA3">
            <w:pPr>
              <w:jc w:val="center"/>
              <w:rPr>
                <w:bCs w:val="0"/>
                <w:sz w:val="24"/>
              </w:rPr>
            </w:pPr>
          </w:p>
        </w:tc>
      </w:tr>
      <w:tr w:rsidR="00B6767D" w:rsidRPr="00992E5E" w14:paraId="71BB8EAF" w14:textId="77777777" w:rsidTr="00895616">
        <w:trPr>
          <w:trHeight w:val="865"/>
        </w:trPr>
        <w:tc>
          <w:tcPr>
            <w:cnfStyle w:val="001000000000" w:firstRow="0" w:lastRow="0" w:firstColumn="1" w:lastColumn="0" w:oddVBand="0" w:evenVBand="0" w:oddHBand="0" w:evenHBand="0" w:firstRowFirstColumn="0" w:firstRowLastColumn="0" w:lastRowFirstColumn="0" w:lastRowLastColumn="0"/>
            <w:tcW w:w="1555" w:type="dxa"/>
          </w:tcPr>
          <w:p w14:paraId="25AAFEDC" w14:textId="766B5E99" w:rsidR="00B6767D" w:rsidRPr="00D571F6" w:rsidRDefault="00435847" w:rsidP="00702DA3">
            <w:pPr>
              <w:tabs>
                <w:tab w:val="left" w:pos="1065"/>
                <w:tab w:val="left" w:pos="1914"/>
                <w:tab w:val="left" w:pos="2835"/>
              </w:tabs>
              <w:ind w:left="105"/>
              <w:rPr>
                <w:b w:val="0"/>
                <w:bCs w:val="0"/>
                <w:spacing w:val="-2"/>
                <w:lang w:val="en-US"/>
              </w:rPr>
            </w:pPr>
            <w:r>
              <w:rPr>
                <w:b w:val="0"/>
                <w:bCs w:val="0"/>
                <w:spacing w:val="-2"/>
                <w:lang w:val="en-US"/>
              </w:rPr>
              <w:t>DBScan</w:t>
            </w:r>
          </w:p>
        </w:tc>
        <w:tc>
          <w:tcPr>
            <w:tcW w:w="1687" w:type="dxa"/>
          </w:tcPr>
          <w:p w14:paraId="2C00070E" w14:textId="1045D67A" w:rsidR="00B6767D" w:rsidRPr="00435847" w:rsidRDefault="00B6767D" w:rsidP="00702DA3">
            <w:pPr>
              <w:ind w:left="9"/>
              <w:jc w:val="center"/>
              <w:cnfStyle w:val="000000000000" w:firstRow="0" w:lastRow="0" w:firstColumn="0" w:lastColumn="0" w:oddVBand="0" w:evenVBand="0" w:oddHBand="0" w:evenHBand="0" w:firstRowFirstColumn="0" w:firstRowLastColumn="0" w:lastRowFirstColumn="0" w:lastRowLastColumn="0"/>
              <w:rPr>
                <w:b/>
                <w:spacing w:val="-10"/>
                <w:lang w:val="en-US"/>
              </w:rPr>
            </w:pPr>
          </w:p>
        </w:tc>
        <w:tc>
          <w:tcPr>
            <w:tcW w:w="1573" w:type="dxa"/>
          </w:tcPr>
          <w:p w14:paraId="181B625B" w14:textId="292AC508" w:rsidR="00B6767D" w:rsidRPr="00435847" w:rsidRDefault="00435847"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r w:rsidRPr="00435847">
              <w:rPr>
                <w:b/>
                <w:sz w:val="24"/>
                <w:lang w:val="en-US"/>
              </w:rPr>
              <w:t>x</w:t>
            </w:r>
          </w:p>
        </w:tc>
        <w:tc>
          <w:tcPr>
            <w:tcW w:w="1559" w:type="dxa"/>
          </w:tcPr>
          <w:p w14:paraId="6D98EE5C" w14:textId="77777777" w:rsidR="00B6767D" w:rsidRPr="00435847" w:rsidRDefault="00B6767D" w:rsidP="00702DA3">
            <w:pPr>
              <w:jc w:val="center"/>
              <w:cnfStyle w:val="000000000000" w:firstRow="0" w:lastRow="0" w:firstColumn="0" w:lastColumn="0" w:oddVBand="0" w:evenVBand="0" w:oddHBand="0" w:evenHBand="0" w:firstRowFirstColumn="0" w:firstRowLastColumn="0" w:lastRowFirstColumn="0" w:lastRowLastColumn="0"/>
              <w:rPr>
                <w:b/>
                <w:sz w:val="24"/>
              </w:rPr>
            </w:pPr>
          </w:p>
        </w:tc>
        <w:tc>
          <w:tcPr>
            <w:cnfStyle w:val="000100000000" w:firstRow="0" w:lastRow="0" w:firstColumn="0" w:lastColumn="1" w:oddVBand="0" w:evenVBand="0" w:oddHBand="0" w:evenHBand="0" w:firstRowFirstColumn="0" w:firstRowLastColumn="0" w:lastRowFirstColumn="0" w:lastRowLastColumn="0"/>
            <w:tcW w:w="2113" w:type="dxa"/>
          </w:tcPr>
          <w:p w14:paraId="1EFD2D32" w14:textId="77777777" w:rsidR="00B6767D" w:rsidRPr="00435847" w:rsidRDefault="00B6767D" w:rsidP="00702DA3">
            <w:pPr>
              <w:jc w:val="center"/>
              <w:rPr>
                <w:bCs w:val="0"/>
                <w:sz w:val="24"/>
              </w:rPr>
            </w:pPr>
          </w:p>
        </w:tc>
      </w:tr>
      <w:tr w:rsidR="00B6767D" w:rsidRPr="00992E5E" w14:paraId="31EA2E62" w14:textId="77777777" w:rsidTr="00895616">
        <w:trPr>
          <w:trHeight w:val="865"/>
        </w:trPr>
        <w:tc>
          <w:tcPr>
            <w:cnfStyle w:val="001000000000" w:firstRow="0" w:lastRow="0" w:firstColumn="1" w:lastColumn="0" w:oddVBand="0" w:evenVBand="0" w:oddHBand="0" w:evenHBand="0" w:firstRowFirstColumn="0" w:firstRowLastColumn="0" w:lastRowFirstColumn="0" w:lastRowLastColumn="0"/>
            <w:tcW w:w="1555" w:type="dxa"/>
          </w:tcPr>
          <w:p w14:paraId="435DC044" w14:textId="73736C23" w:rsidR="00B6767D" w:rsidRPr="00435847" w:rsidRDefault="00435847" w:rsidP="00702DA3">
            <w:pPr>
              <w:tabs>
                <w:tab w:val="left" w:pos="1065"/>
                <w:tab w:val="left" w:pos="1914"/>
                <w:tab w:val="left" w:pos="2835"/>
              </w:tabs>
              <w:ind w:left="105"/>
              <w:rPr>
                <w:b w:val="0"/>
                <w:bCs w:val="0"/>
                <w:spacing w:val="-2"/>
                <w:lang w:val="en-US"/>
              </w:rPr>
            </w:pPr>
            <w:r>
              <w:rPr>
                <w:b w:val="0"/>
                <w:bCs w:val="0"/>
                <w:spacing w:val="-2"/>
                <w:lang w:val="en-US"/>
              </w:rPr>
              <w:t>Kết luận</w:t>
            </w:r>
          </w:p>
        </w:tc>
        <w:tc>
          <w:tcPr>
            <w:tcW w:w="1687" w:type="dxa"/>
          </w:tcPr>
          <w:p w14:paraId="7EA5D1BB" w14:textId="77777777" w:rsidR="00B6767D" w:rsidRPr="00435847" w:rsidRDefault="00B6767D" w:rsidP="00702DA3">
            <w:pPr>
              <w:ind w:left="9"/>
              <w:jc w:val="center"/>
              <w:cnfStyle w:val="000000000000" w:firstRow="0" w:lastRow="0" w:firstColumn="0" w:lastColumn="0" w:oddVBand="0" w:evenVBand="0" w:oddHBand="0" w:evenHBand="0" w:firstRowFirstColumn="0" w:firstRowLastColumn="0" w:lastRowFirstColumn="0" w:lastRowLastColumn="0"/>
              <w:rPr>
                <w:b/>
                <w:spacing w:val="-10"/>
              </w:rPr>
            </w:pPr>
          </w:p>
        </w:tc>
        <w:tc>
          <w:tcPr>
            <w:tcW w:w="1573" w:type="dxa"/>
          </w:tcPr>
          <w:p w14:paraId="3A6BFBC1" w14:textId="77777777" w:rsidR="00B6767D" w:rsidRPr="00435847" w:rsidRDefault="00B6767D" w:rsidP="00702DA3">
            <w:pPr>
              <w:jc w:val="center"/>
              <w:cnfStyle w:val="000000000000" w:firstRow="0" w:lastRow="0" w:firstColumn="0" w:lastColumn="0" w:oddVBand="0" w:evenVBand="0" w:oddHBand="0" w:evenHBand="0" w:firstRowFirstColumn="0" w:firstRowLastColumn="0" w:lastRowFirstColumn="0" w:lastRowLastColumn="0"/>
              <w:rPr>
                <w:b/>
                <w:sz w:val="24"/>
              </w:rPr>
            </w:pPr>
          </w:p>
        </w:tc>
        <w:tc>
          <w:tcPr>
            <w:tcW w:w="1559" w:type="dxa"/>
          </w:tcPr>
          <w:p w14:paraId="5BA5E8AA" w14:textId="5668E1AB" w:rsidR="00B6767D" w:rsidRPr="00435847" w:rsidRDefault="00435847"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r w:rsidRPr="00435847">
              <w:rPr>
                <w:b/>
                <w:sz w:val="24"/>
                <w:lang w:val="en-US"/>
              </w:rPr>
              <w:t>x</w:t>
            </w:r>
          </w:p>
        </w:tc>
        <w:tc>
          <w:tcPr>
            <w:cnfStyle w:val="000100000000" w:firstRow="0" w:lastRow="0" w:firstColumn="0" w:lastColumn="1" w:oddVBand="0" w:evenVBand="0" w:oddHBand="0" w:evenHBand="0" w:firstRowFirstColumn="0" w:firstRowLastColumn="0" w:lastRowFirstColumn="0" w:lastRowLastColumn="0"/>
            <w:tcW w:w="2113" w:type="dxa"/>
          </w:tcPr>
          <w:p w14:paraId="06DB9B87" w14:textId="77777777" w:rsidR="00B6767D" w:rsidRPr="00435847" w:rsidRDefault="00B6767D" w:rsidP="00702DA3">
            <w:pPr>
              <w:jc w:val="center"/>
              <w:rPr>
                <w:bCs w:val="0"/>
                <w:sz w:val="24"/>
              </w:rPr>
            </w:pPr>
          </w:p>
        </w:tc>
      </w:tr>
      <w:tr w:rsidR="00435847" w:rsidRPr="00992E5E" w14:paraId="5ABB16DC" w14:textId="77777777" w:rsidTr="00895616">
        <w:trPr>
          <w:trHeight w:val="865"/>
        </w:trPr>
        <w:tc>
          <w:tcPr>
            <w:cnfStyle w:val="001000000000" w:firstRow="0" w:lastRow="0" w:firstColumn="1" w:lastColumn="0" w:oddVBand="0" w:evenVBand="0" w:oddHBand="0" w:evenHBand="0" w:firstRowFirstColumn="0" w:firstRowLastColumn="0" w:lastRowFirstColumn="0" w:lastRowLastColumn="0"/>
            <w:tcW w:w="1555" w:type="dxa"/>
          </w:tcPr>
          <w:p w14:paraId="66125BA7" w14:textId="57DE9100" w:rsidR="00435847" w:rsidRDefault="00435847" w:rsidP="00702DA3">
            <w:pPr>
              <w:tabs>
                <w:tab w:val="left" w:pos="1065"/>
                <w:tab w:val="left" w:pos="1914"/>
                <w:tab w:val="left" w:pos="2835"/>
              </w:tabs>
              <w:ind w:left="105"/>
              <w:rPr>
                <w:b w:val="0"/>
                <w:bCs w:val="0"/>
                <w:spacing w:val="-2"/>
                <w:lang w:val="en-US"/>
              </w:rPr>
            </w:pPr>
            <w:r>
              <w:rPr>
                <w:b w:val="0"/>
                <w:bCs w:val="0"/>
                <w:spacing w:val="-2"/>
                <w:lang w:val="en-US"/>
              </w:rPr>
              <w:lastRenderedPageBreak/>
              <w:t xml:space="preserve">Làm báo cáo </w:t>
            </w:r>
          </w:p>
        </w:tc>
        <w:tc>
          <w:tcPr>
            <w:tcW w:w="1687" w:type="dxa"/>
          </w:tcPr>
          <w:p w14:paraId="69530815" w14:textId="106D7ED3" w:rsidR="00435847" w:rsidRPr="00435847" w:rsidRDefault="00435847" w:rsidP="00702DA3">
            <w:pPr>
              <w:ind w:left="9"/>
              <w:jc w:val="center"/>
              <w:cnfStyle w:val="000000000000" w:firstRow="0" w:lastRow="0" w:firstColumn="0" w:lastColumn="0" w:oddVBand="0" w:evenVBand="0" w:oddHBand="0" w:evenHBand="0" w:firstRowFirstColumn="0" w:firstRowLastColumn="0" w:lastRowFirstColumn="0" w:lastRowLastColumn="0"/>
              <w:rPr>
                <w:b/>
                <w:spacing w:val="-10"/>
                <w:lang w:val="en-US"/>
              </w:rPr>
            </w:pPr>
            <w:r w:rsidRPr="00435847">
              <w:rPr>
                <w:b/>
                <w:spacing w:val="-10"/>
                <w:lang w:val="en-US"/>
              </w:rPr>
              <w:t>x</w:t>
            </w:r>
          </w:p>
        </w:tc>
        <w:tc>
          <w:tcPr>
            <w:tcW w:w="1573" w:type="dxa"/>
          </w:tcPr>
          <w:p w14:paraId="3169F57B" w14:textId="53A7259D" w:rsidR="00435847" w:rsidRPr="00435847" w:rsidRDefault="00435847"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r w:rsidRPr="00435847">
              <w:rPr>
                <w:b/>
                <w:sz w:val="24"/>
                <w:lang w:val="en-US"/>
              </w:rPr>
              <w:t>x</w:t>
            </w:r>
          </w:p>
        </w:tc>
        <w:tc>
          <w:tcPr>
            <w:tcW w:w="1559" w:type="dxa"/>
          </w:tcPr>
          <w:p w14:paraId="48FB4015" w14:textId="1E236EF8" w:rsidR="00435847" w:rsidRPr="00D720EE" w:rsidRDefault="00D720EE" w:rsidP="00702DA3">
            <w:pPr>
              <w:jc w:val="center"/>
              <w:cnfStyle w:val="000000000000" w:firstRow="0" w:lastRow="0" w:firstColumn="0" w:lastColumn="0" w:oddVBand="0" w:evenVBand="0" w:oddHBand="0" w:evenHBand="0" w:firstRowFirstColumn="0" w:firstRowLastColumn="0" w:lastRowFirstColumn="0" w:lastRowLastColumn="0"/>
              <w:rPr>
                <w:b/>
                <w:sz w:val="24"/>
                <w:lang w:val="en-US"/>
              </w:rPr>
            </w:pPr>
            <w:r>
              <w:rPr>
                <w:b/>
                <w:sz w:val="24"/>
                <w:lang w:val="en-US"/>
              </w:rPr>
              <w:t>x</w:t>
            </w:r>
          </w:p>
        </w:tc>
        <w:tc>
          <w:tcPr>
            <w:cnfStyle w:val="000100000000" w:firstRow="0" w:lastRow="0" w:firstColumn="0" w:lastColumn="1" w:oddVBand="0" w:evenVBand="0" w:oddHBand="0" w:evenHBand="0" w:firstRowFirstColumn="0" w:firstRowLastColumn="0" w:lastRowFirstColumn="0" w:lastRowLastColumn="0"/>
            <w:tcW w:w="2113" w:type="dxa"/>
          </w:tcPr>
          <w:p w14:paraId="69D63BA5" w14:textId="2218F767" w:rsidR="00435847" w:rsidRPr="00D720EE" w:rsidRDefault="00D720EE" w:rsidP="00702DA3">
            <w:pPr>
              <w:jc w:val="center"/>
              <w:rPr>
                <w:bCs w:val="0"/>
                <w:sz w:val="24"/>
                <w:lang w:val="en-US"/>
              </w:rPr>
            </w:pPr>
            <w:r>
              <w:rPr>
                <w:bCs w:val="0"/>
                <w:sz w:val="24"/>
                <w:lang w:val="en-US"/>
              </w:rPr>
              <w:t>x</w:t>
            </w:r>
          </w:p>
        </w:tc>
      </w:tr>
      <w:tr w:rsidR="00A0701B" w:rsidRPr="00992E5E" w14:paraId="559D03B5" w14:textId="77777777" w:rsidTr="00895616">
        <w:trPr>
          <w:trHeight w:val="865"/>
        </w:trPr>
        <w:tc>
          <w:tcPr>
            <w:cnfStyle w:val="001000000000" w:firstRow="0" w:lastRow="0" w:firstColumn="1" w:lastColumn="0" w:oddVBand="0" w:evenVBand="0" w:oddHBand="0" w:evenHBand="0" w:firstRowFirstColumn="0" w:firstRowLastColumn="0" w:lastRowFirstColumn="0" w:lastRowLastColumn="0"/>
            <w:tcW w:w="1555" w:type="dxa"/>
          </w:tcPr>
          <w:p w14:paraId="37C6172F" w14:textId="16BE4FA5" w:rsidR="00A0701B" w:rsidRDefault="00A0701B" w:rsidP="00A0701B">
            <w:pPr>
              <w:tabs>
                <w:tab w:val="left" w:pos="1065"/>
                <w:tab w:val="left" w:pos="1914"/>
                <w:tab w:val="left" w:pos="2835"/>
              </w:tabs>
              <w:ind w:left="105"/>
              <w:rPr>
                <w:spacing w:val="-2"/>
                <w:lang w:val="en-US"/>
              </w:rPr>
            </w:pPr>
            <w:r>
              <w:rPr>
                <w:b w:val="0"/>
                <w:bCs w:val="0"/>
                <w:spacing w:val="-2"/>
                <w:lang w:val="en-US"/>
              </w:rPr>
              <w:t>Làm slide</w:t>
            </w:r>
          </w:p>
        </w:tc>
        <w:tc>
          <w:tcPr>
            <w:tcW w:w="1687" w:type="dxa"/>
          </w:tcPr>
          <w:p w14:paraId="45743559" w14:textId="1E0226DD" w:rsidR="00A0701B" w:rsidRPr="00435847" w:rsidRDefault="00A0701B" w:rsidP="00A0701B">
            <w:pPr>
              <w:ind w:left="9"/>
              <w:jc w:val="center"/>
              <w:cnfStyle w:val="000000000000" w:firstRow="0" w:lastRow="0" w:firstColumn="0" w:lastColumn="0" w:oddVBand="0" w:evenVBand="0" w:oddHBand="0" w:evenHBand="0" w:firstRowFirstColumn="0" w:firstRowLastColumn="0" w:lastRowFirstColumn="0" w:lastRowLastColumn="0"/>
              <w:rPr>
                <w:b/>
                <w:spacing w:val="-10"/>
                <w:lang w:val="en-US"/>
              </w:rPr>
            </w:pPr>
            <w:r w:rsidRPr="00CD11CE">
              <w:rPr>
                <w:b/>
                <w:spacing w:val="-10"/>
                <w:lang w:val="en-US"/>
              </w:rPr>
              <w:t>x</w:t>
            </w:r>
          </w:p>
        </w:tc>
        <w:tc>
          <w:tcPr>
            <w:tcW w:w="1573" w:type="dxa"/>
          </w:tcPr>
          <w:p w14:paraId="162F77EB" w14:textId="5399AF6C" w:rsidR="00A0701B" w:rsidRPr="00435847" w:rsidRDefault="00A0701B" w:rsidP="00A0701B">
            <w:pPr>
              <w:jc w:val="center"/>
              <w:cnfStyle w:val="000000000000" w:firstRow="0" w:lastRow="0" w:firstColumn="0" w:lastColumn="0" w:oddVBand="0" w:evenVBand="0" w:oddHBand="0" w:evenHBand="0" w:firstRowFirstColumn="0" w:firstRowLastColumn="0" w:lastRowFirstColumn="0" w:lastRowLastColumn="0"/>
              <w:rPr>
                <w:b/>
                <w:sz w:val="24"/>
                <w:lang w:val="en-US"/>
              </w:rPr>
            </w:pPr>
            <w:r w:rsidRPr="00CD11CE">
              <w:rPr>
                <w:b/>
                <w:sz w:val="24"/>
                <w:lang w:val="en-US"/>
              </w:rPr>
              <w:t>x</w:t>
            </w:r>
          </w:p>
        </w:tc>
        <w:tc>
          <w:tcPr>
            <w:tcW w:w="1559" w:type="dxa"/>
          </w:tcPr>
          <w:p w14:paraId="36182B05" w14:textId="49EB927B" w:rsidR="00A0701B" w:rsidRDefault="00A0701B" w:rsidP="00A0701B">
            <w:pPr>
              <w:jc w:val="center"/>
              <w:cnfStyle w:val="000000000000" w:firstRow="0" w:lastRow="0" w:firstColumn="0" w:lastColumn="0" w:oddVBand="0" w:evenVBand="0" w:oddHBand="0" w:evenHBand="0" w:firstRowFirstColumn="0" w:firstRowLastColumn="0" w:lastRowFirstColumn="0" w:lastRowLastColumn="0"/>
              <w:rPr>
                <w:b/>
                <w:sz w:val="24"/>
                <w:lang w:val="en-US"/>
              </w:rPr>
            </w:pPr>
            <w:r w:rsidRPr="00CD11CE">
              <w:rPr>
                <w:b/>
                <w:sz w:val="24"/>
                <w:lang w:val="en-US"/>
              </w:rPr>
              <w:t>x</w:t>
            </w:r>
          </w:p>
        </w:tc>
        <w:tc>
          <w:tcPr>
            <w:cnfStyle w:val="000100000000" w:firstRow="0" w:lastRow="0" w:firstColumn="0" w:lastColumn="1" w:oddVBand="0" w:evenVBand="0" w:oddHBand="0" w:evenHBand="0" w:firstRowFirstColumn="0" w:firstRowLastColumn="0" w:lastRowFirstColumn="0" w:lastRowLastColumn="0"/>
            <w:tcW w:w="2113" w:type="dxa"/>
          </w:tcPr>
          <w:p w14:paraId="58371E94" w14:textId="6D5F6720" w:rsidR="00A0701B" w:rsidRDefault="00A0701B" w:rsidP="00A0701B">
            <w:pPr>
              <w:jc w:val="center"/>
              <w:rPr>
                <w:sz w:val="24"/>
                <w:lang w:val="en-US"/>
              </w:rPr>
            </w:pPr>
            <w:r w:rsidRPr="00435847">
              <w:rPr>
                <w:bCs w:val="0"/>
                <w:sz w:val="24"/>
                <w:lang w:val="en-US"/>
              </w:rPr>
              <w:t>x</w:t>
            </w:r>
          </w:p>
        </w:tc>
      </w:tr>
      <w:tr w:rsidR="006A3718" w:rsidRPr="00992E5E" w14:paraId="2D77D86F" w14:textId="77777777" w:rsidTr="00895616">
        <w:trPr>
          <w:cnfStyle w:val="010000000000" w:firstRow="0" w:lastRow="1" w:firstColumn="0" w:lastColumn="0" w:oddVBand="0" w:evenVBand="0" w:oddHBand="0" w:evenHBand="0" w:firstRowFirstColumn="0" w:firstRowLastColumn="0" w:lastRowFirstColumn="0" w:lastRowLastColumn="0"/>
          <w:trHeight w:val="865"/>
        </w:trPr>
        <w:tc>
          <w:tcPr>
            <w:cnfStyle w:val="001000000000" w:firstRow="0" w:lastRow="0" w:firstColumn="1" w:lastColumn="0" w:oddVBand="0" w:evenVBand="0" w:oddHBand="0" w:evenHBand="0" w:firstRowFirstColumn="0" w:firstRowLastColumn="0" w:lastRowFirstColumn="0" w:lastRowLastColumn="0"/>
            <w:tcW w:w="1555" w:type="dxa"/>
          </w:tcPr>
          <w:p w14:paraId="060E2A40" w14:textId="26294577" w:rsidR="006A3718" w:rsidRDefault="006A3718" w:rsidP="00A0701B">
            <w:pPr>
              <w:tabs>
                <w:tab w:val="left" w:pos="1065"/>
                <w:tab w:val="left" w:pos="1914"/>
                <w:tab w:val="left" w:pos="2835"/>
              </w:tabs>
              <w:ind w:left="105"/>
              <w:rPr>
                <w:spacing w:val="-2"/>
                <w:lang w:val="en-US"/>
              </w:rPr>
            </w:pPr>
            <w:r>
              <w:rPr>
                <w:spacing w:val="-2"/>
                <w:lang w:val="en-US"/>
              </w:rPr>
              <w:t>Hoàn thành (%)</w:t>
            </w:r>
          </w:p>
        </w:tc>
        <w:tc>
          <w:tcPr>
            <w:tcW w:w="1687" w:type="dxa"/>
          </w:tcPr>
          <w:p w14:paraId="68779916" w14:textId="78D06EB7" w:rsidR="006A3718" w:rsidRPr="00435847" w:rsidRDefault="006A3718" w:rsidP="00A0701B">
            <w:pPr>
              <w:ind w:left="9"/>
              <w:jc w:val="center"/>
              <w:cnfStyle w:val="010000000000" w:firstRow="0" w:lastRow="1" w:firstColumn="0" w:lastColumn="0" w:oddVBand="0" w:evenVBand="0" w:oddHBand="0" w:evenHBand="0" w:firstRowFirstColumn="0" w:firstRowLastColumn="0" w:lastRowFirstColumn="0" w:lastRowLastColumn="0"/>
              <w:rPr>
                <w:spacing w:val="-10"/>
                <w:lang w:val="en-US"/>
              </w:rPr>
            </w:pPr>
            <w:r>
              <w:rPr>
                <w:spacing w:val="-10"/>
                <w:lang w:val="en-US"/>
              </w:rPr>
              <w:t>100%</w:t>
            </w:r>
          </w:p>
        </w:tc>
        <w:tc>
          <w:tcPr>
            <w:tcW w:w="1573" w:type="dxa"/>
          </w:tcPr>
          <w:p w14:paraId="4F38D7E7" w14:textId="44061000" w:rsidR="006A3718" w:rsidRPr="00435847" w:rsidRDefault="006A3718" w:rsidP="00A0701B">
            <w:pPr>
              <w:jc w:val="center"/>
              <w:cnfStyle w:val="010000000000" w:firstRow="0" w:lastRow="1" w:firstColumn="0" w:lastColumn="0" w:oddVBand="0" w:evenVBand="0" w:oddHBand="0" w:evenHBand="0" w:firstRowFirstColumn="0" w:firstRowLastColumn="0" w:lastRowFirstColumn="0" w:lastRowLastColumn="0"/>
              <w:rPr>
                <w:sz w:val="24"/>
                <w:lang w:val="en-US"/>
              </w:rPr>
            </w:pPr>
            <w:r>
              <w:rPr>
                <w:spacing w:val="-10"/>
                <w:lang w:val="en-US"/>
              </w:rPr>
              <w:t>100%</w:t>
            </w:r>
          </w:p>
        </w:tc>
        <w:tc>
          <w:tcPr>
            <w:tcW w:w="1559" w:type="dxa"/>
          </w:tcPr>
          <w:p w14:paraId="52BF9CDF" w14:textId="296A51D0" w:rsidR="006A3718" w:rsidRPr="00435847" w:rsidRDefault="006A3718" w:rsidP="00A0701B">
            <w:pPr>
              <w:jc w:val="center"/>
              <w:cnfStyle w:val="010000000000" w:firstRow="0" w:lastRow="1" w:firstColumn="0" w:lastColumn="0" w:oddVBand="0" w:evenVBand="0" w:oddHBand="0" w:evenHBand="0" w:firstRowFirstColumn="0" w:firstRowLastColumn="0" w:lastRowFirstColumn="0" w:lastRowLastColumn="0"/>
              <w:rPr>
                <w:sz w:val="24"/>
                <w:lang w:val="en-US"/>
              </w:rPr>
            </w:pPr>
            <w:r>
              <w:rPr>
                <w:spacing w:val="-10"/>
                <w:lang w:val="en-US"/>
              </w:rPr>
              <w:t>100%</w:t>
            </w:r>
          </w:p>
        </w:tc>
        <w:tc>
          <w:tcPr>
            <w:cnfStyle w:val="000100000000" w:firstRow="0" w:lastRow="0" w:firstColumn="0" w:lastColumn="1" w:oddVBand="0" w:evenVBand="0" w:oddHBand="0" w:evenHBand="0" w:firstRowFirstColumn="0" w:firstRowLastColumn="0" w:lastRowFirstColumn="0" w:lastRowLastColumn="0"/>
            <w:tcW w:w="2113" w:type="dxa"/>
          </w:tcPr>
          <w:p w14:paraId="1BF1FCB1" w14:textId="672FB4E4" w:rsidR="006A3718" w:rsidRPr="00435847" w:rsidRDefault="006A3718" w:rsidP="00A0701B">
            <w:pPr>
              <w:jc w:val="center"/>
              <w:rPr>
                <w:sz w:val="24"/>
                <w:lang w:val="en-US"/>
              </w:rPr>
            </w:pPr>
            <w:r>
              <w:rPr>
                <w:spacing w:val="-10"/>
                <w:lang w:val="en-US"/>
              </w:rPr>
              <w:t>100%</w:t>
            </w:r>
          </w:p>
        </w:tc>
      </w:tr>
    </w:tbl>
    <w:p w14:paraId="02DCB4ED" w14:textId="0DC894C5" w:rsidR="00D416D9" w:rsidRPr="00D571F6" w:rsidRDefault="00D571F6" w:rsidP="00702DA3">
      <w:pPr>
        <w:rPr>
          <w:lang w:val="en-US"/>
        </w:rPr>
      </w:pPr>
      <w:r>
        <w:rPr>
          <w:lang w:val="vi-VN"/>
        </w:rPr>
        <w:br w:type="page"/>
      </w:r>
    </w:p>
    <w:p w14:paraId="7228DD80" w14:textId="5C4442E4" w:rsidR="001A357E" w:rsidRDefault="00C25E75" w:rsidP="00702DA3">
      <w:pPr>
        <w:pStyle w:val="Heading1"/>
        <w:numPr>
          <w:ilvl w:val="0"/>
          <w:numId w:val="0"/>
        </w:numPr>
        <w:rPr>
          <w:lang w:val="en-US"/>
        </w:rPr>
      </w:pPr>
      <w:bookmarkStart w:id="159" w:name="_Toc185471255"/>
      <w:r w:rsidRPr="00E44117">
        <w:rPr>
          <w:lang w:val="vi-VN"/>
        </w:rPr>
        <w:lastRenderedPageBreak/>
        <w:t>TÀI LIỆU THAM KHẢO</w:t>
      </w:r>
      <w:bookmarkEnd w:id="159"/>
    </w:p>
    <w:sdt>
      <w:sdtPr>
        <w:id w:val="-1676184302"/>
        <w:docPartObj>
          <w:docPartGallery w:val="Bibliographies"/>
          <w:docPartUnique/>
        </w:docPartObj>
      </w:sdtPr>
      <w:sdtContent>
        <w:p w14:paraId="053F760E" w14:textId="467A26AC" w:rsidR="006D59CE" w:rsidRPr="006D59CE" w:rsidRDefault="006D59CE" w:rsidP="006D59CE">
          <w:pPr>
            <w:rPr>
              <w:lang w:val="en-US"/>
            </w:rPr>
          </w:pPr>
        </w:p>
        <w:sdt>
          <w:sdtPr>
            <w:id w:val="111145805"/>
            <w:bibliography/>
          </w:sdtPr>
          <w:sdtContent>
            <w:p w14:paraId="60A07244" w14:textId="77777777" w:rsidR="00982336" w:rsidRDefault="006D59CE">
              <w:pPr>
                <w:rPr>
                  <w:rFonts w:asciiTheme="minorHAnsi" w:eastAsiaTheme="minorHAnsi" w:hAnsiTheme="minorHAnsi" w:cstheme="minorBidi"/>
                  <w:noProof/>
                  <w:sz w:val="22"/>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3147A7" w14:paraId="1E70256C" w14:textId="77777777" w:rsidTr="00170813">
                <w:trPr>
                  <w:divId w:val="587278283"/>
                  <w:tblCellSpacing w:w="15" w:type="dxa"/>
                </w:trPr>
                <w:tc>
                  <w:tcPr>
                    <w:tcW w:w="264" w:type="pct"/>
                    <w:hideMark/>
                  </w:tcPr>
                  <w:p w14:paraId="24BA3A8E" w14:textId="50D042D3" w:rsidR="003147A7" w:rsidRDefault="00000000">
                    <w:pPr>
                      <w:pStyle w:val="Bibliography"/>
                      <w:rPr>
                        <w:noProof/>
                        <w:sz w:val="24"/>
                        <w:szCs w:val="24"/>
                        <w:lang w:val="vi-VN"/>
                      </w:rPr>
                    </w:pPr>
                    <w:r>
                      <w:rPr>
                        <w:noProof/>
                        <w:lang w:val="vi-VN"/>
                      </w:rPr>
                      <w:t xml:space="preserve">[1] </w:t>
                    </w:r>
                  </w:p>
                </w:tc>
                <w:tc>
                  <w:tcPr>
                    <w:tcW w:w="0" w:type="auto"/>
                    <w:hideMark/>
                  </w:tcPr>
                  <w:p w14:paraId="17652604" w14:textId="77777777" w:rsidR="003147A7" w:rsidRDefault="00000000">
                    <w:pPr>
                      <w:pStyle w:val="Bibliography"/>
                      <w:rPr>
                        <w:noProof/>
                        <w:lang w:val="vi-VN"/>
                      </w:rPr>
                    </w:pPr>
                    <w:r>
                      <w:rPr>
                        <w:noProof/>
                        <w:lang w:val="vi-VN"/>
                      </w:rPr>
                      <w:t>P. D. Khanh, “Phương pháp phân cụm dựa trên mật độ (Density-Based Clustering),” Deep AI KhanhBlog, 2021. [Trực tuyến]. Available: https://phamdinhkhanh.github.io/deepai-book/ch_ml/DBSCAN.html.</w:t>
                    </w:r>
                  </w:p>
                </w:tc>
              </w:tr>
              <w:tr w:rsidR="003147A7" w14:paraId="2B4D8EA3" w14:textId="77777777" w:rsidTr="00170813">
                <w:trPr>
                  <w:divId w:val="587278283"/>
                  <w:tblCellSpacing w:w="15" w:type="dxa"/>
                </w:trPr>
                <w:tc>
                  <w:tcPr>
                    <w:tcW w:w="264" w:type="pct"/>
                    <w:hideMark/>
                  </w:tcPr>
                  <w:p w14:paraId="4F585C07" w14:textId="77777777" w:rsidR="003147A7" w:rsidRDefault="00000000">
                    <w:pPr>
                      <w:pStyle w:val="Bibliography"/>
                      <w:rPr>
                        <w:noProof/>
                        <w:lang w:val="vi-VN"/>
                      </w:rPr>
                    </w:pPr>
                    <w:r>
                      <w:rPr>
                        <w:noProof/>
                        <w:lang w:val="vi-VN"/>
                      </w:rPr>
                      <w:t xml:space="preserve">[2] </w:t>
                    </w:r>
                  </w:p>
                </w:tc>
                <w:tc>
                  <w:tcPr>
                    <w:tcW w:w="0" w:type="auto"/>
                    <w:hideMark/>
                  </w:tcPr>
                  <w:p w14:paraId="0BCF5070" w14:textId="77777777" w:rsidR="003147A7" w:rsidRDefault="00000000">
                    <w:pPr>
                      <w:pStyle w:val="Bibliography"/>
                      <w:rPr>
                        <w:noProof/>
                        <w:lang w:val="vi-VN"/>
                      </w:rPr>
                    </w:pPr>
                    <w:r>
                      <w:rPr>
                        <w:noProof/>
                        <w:lang w:val="vi-VN"/>
                      </w:rPr>
                      <w:t xml:space="preserve">Sachinsoni, “Clustering Like a Pro: A Beginner’s Guide to DBSCAN,” Medium, 2023 December 2023. [Trực tuyến]. </w:t>
                    </w:r>
                  </w:p>
                </w:tc>
              </w:tr>
              <w:tr w:rsidR="003147A7" w14:paraId="2FA61F1D" w14:textId="77777777" w:rsidTr="00170813">
                <w:trPr>
                  <w:divId w:val="587278283"/>
                  <w:tblCellSpacing w:w="15" w:type="dxa"/>
                </w:trPr>
                <w:tc>
                  <w:tcPr>
                    <w:tcW w:w="264" w:type="pct"/>
                    <w:hideMark/>
                  </w:tcPr>
                  <w:p w14:paraId="5965D4A9" w14:textId="77777777" w:rsidR="003147A7" w:rsidRDefault="00000000">
                    <w:pPr>
                      <w:pStyle w:val="Bibliography"/>
                      <w:rPr>
                        <w:noProof/>
                        <w:lang w:val="vi-VN"/>
                      </w:rPr>
                    </w:pPr>
                    <w:r>
                      <w:rPr>
                        <w:noProof/>
                        <w:lang w:val="vi-VN"/>
                      </w:rPr>
                      <w:t xml:space="preserve">[3] </w:t>
                    </w:r>
                  </w:p>
                </w:tc>
                <w:tc>
                  <w:tcPr>
                    <w:tcW w:w="0" w:type="auto"/>
                    <w:hideMark/>
                  </w:tcPr>
                  <w:p w14:paraId="329C423E" w14:textId="77777777" w:rsidR="003147A7" w:rsidRDefault="00000000">
                    <w:pPr>
                      <w:pStyle w:val="Bibliography"/>
                      <w:rPr>
                        <w:noProof/>
                        <w:lang w:val="vi-VN"/>
                      </w:rPr>
                    </w:pPr>
                    <w:r>
                      <w:rPr>
                        <w:noProof/>
                        <w:lang w:val="vi-VN"/>
                      </w:rPr>
                      <w:t xml:space="preserve">D. P. Long, </w:t>
                    </w:r>
                    <w:r>
                      <w:rPr>
                        <w:i/>
                        <w:iCs/>
                        <w:noProof/>
                        <w:lang w:val="vi-VN"/>
                      </w:rPr>
                      <w:t xml:space="preserve">Tài liệu bài giảng: KHAI THÁC DỮ LIỆU – IS252 - Chương 7: Gom cụm, </w:t>
                    </w:r>
                    <w:r>
                      <w:rPr>
                        <w:noProof/>
                        <w:lang w:val="vi-VN"/>
                      </w:rPr>
                      <w:t xml:space="preserve">Ho Chi Minh: UIT. </w:t>
                    </w:r>
                  </w:p>
                </w:tc>
              </w:tr>
              <w:tr w:rsidR="003147A7" w14:paraId="0FC69D73" w14:textId="77777777" w:rsidTr="00170813">
                <w:trPr>
                  <w:divId w:val="587278283"/>
                  <w:tblCellSpacing w:w="15" w:type="dxa"/>
                </w:trPr>
                <w:tc>
                  <w:tcPr>
                    <w:tcW w:w="264" w:type="pct"/>
                    <w:hideMark/>
                  </w:tcPr>
                  <w:p w14:paraId="1304662B" w14:textId="77777777" w:rsidR="003147A7" w:rsidRDefault="00000000">
                    <w:pPr>
                      <w:pStyle w:val="Bibliography"/>
                      <w:rPr>
                        <w:noProof/>
                        <w:lang w:val="vi-VN"/>
                      </w:rPr>
                    </w:pPr>
                    <w:r>
                      <w:rPr>
                        <w:noProof/>
                        <w:lang w:val="vi-VN"/>
                      </w:rPr>
                      <w:t xml:space="preserve">[4] </w:t>
                    </w:r>
                  </w:p>
                </w:tc>
                <w:tc>
                  <w:tcPr>
                    <w:tcW w:w="0" w:type="auto"/>
                    <w:hideMark/>
                  </w:tcPr>
                  <w:p w14:paraId="2AD02FCD" w14:textId="77777777" w:rsidR="003147A7" w:rsidRDefault="00000000">
                    <w:pPr>
                      <w:pStyle w:val="Bibliography"/>
                      <w:rPr>
                        <w:noProof/>
                        <w:lang w:val="vi-VN"/>
                      </w:rPr>
                    </w:pPr>
                    <w:r>
                      <w:rPr>
                        <w:noProof/>
                        <w:lang w:val="vi-VN"/>
                      </w:rPr>
                      <w:t>O. Yenigün, “DBSCAN Clustering Algorithm Demystified,” builtin, 11 March 2024. [Trực tuyến]. Available: https://builtin.com/articles/dbscan.</w:t>
                    </w:r>
                  </w:p>
                </w:tc>
              </w:tr>
              <w:tr w:rsidR="003147A7" w14:paraId="7CD810DE" w14:textId="77777777" w:rsidTr="00170813">
                <w:trPr>
                  <w:divId w:val="587278283"/>
                  <w:tblCellSpacing w:w="15" w:type="dxa"/>
                </w:trPr>
                <w:tc>
                  <w:tcPr>
                    <w:tcW w:w="264" w:type="pct"/>
                    <w:hideMark/>
                  </w:tcPr>
                  <w:p w14:paraId="5192ED50" w14:textId="77777777" w:rsidR="003147A7" w:rsidRDefault="00000000">
                    <w:pPr>
                      <w:pStyle w:val="Bibliography"/>
                      <w:rPr>
                        <w:noProof/>
                        <w:lang w:val="vi-VN"/>
                      </w:rPr>
                    </w:pPr>
                    <w:r>
                      <w:rPr>
                        <w:noProof/>
                        <w:lang w:val="vi-VN"/>
                      </w:rPr>
                      <w:t xml:space="preserve">[5] </w:t>
                    </w:r>
                  </w:p>
                </w:tc>
                <w:tc>
                  <w:tcPr>
                    <w:tcW w:w="0" w:type="auto"/>
                    <w:hideMark/>
                  </w:tcPr>
                  <w:p w14:paraId="0CA6FA2C" w14:textId="77777777" w:rsidR="003147A7" w:rsidRDefault="00000000">
                    <w:pPr>
                      <w:pStyle w:val="Bibliography"/>
                      <w:rPr>
                        <w:noProof/>
                        <w:lang w:val="vi-VN"/>
                      </w:rPr>
                    </w:pPr>
                    <w:r>
                      <w:rPr>
                        <w:noProof/>
                        <w:lang w:val="vi-VN"/>
                      </w:rPr>
                      <w:t>Geeksforgeeks, “K means Clustering – Introduction,” [Trực tuyến]. Available: https://www.geeksforgeeks.org/k-means-clustering-introduction/.</w:t>
                    </w:r>
                  </w:p>
                </w:tc>
              </w:tr>
              <w:tr w:rsidR="003147A7" w14:paraId="439D1C95" w14:textId="77777777" w:rsidTr="00170813">
                <w:trPr>
                  <w:divId w:val="587278283"/>
                  <w:tblCellSpacing w:w="15" w:type="dxa"/>
                </w:trPr>
                <w:tc>
                  <w:tcPr>
                    <w:tcW w:w="264" w:type="pct"/>
                    <w:hideMark/>
                  </w:tcPr>
                  <w:p w14:paraId="080C1F45" w14:textId="77777777" w:rsidR="003147A7" w:rsidRDefault="00000000">
                    <w:pPr>
                      <w:pStyle w:val="Bibliography"/>
                      <w:rPr>
                        <w:noProof/>
                        <w:lang w:val="vi-VN"/>
                      </w:rPr>
                    </w:pPr>
                    <w:r>
                      <w:rPr>
                        <w:noProof/>
                        <w:lang w:val="vi-VN"/>
                      </w:rPr>
                      <w:t xml:space="preserve">[6] </w:t>
                    </w:r>
                  </w:p>
                </w:tc>
                <w:tc>
                  <w:tcPr>
                    <w:tcW w:w="0" w:type="auto"/>
                    <w:hideMark/>
                  </w:tcPr>
                  <w:p w14:paraId="54184F0A" w14:textId="77777777" w:rsidR="003147A7" w:rsidRDefault="00000000">
                    <w:pPr>
                      <w:pStyle w:val="Bibliography"/>
                      <w:rPr>
                        <w:noProof/>
                        <w:lang w:val="vi-VN"/>
                      </w:rPr>
                    </w:pPr>
                    <w:r>
                      <w:rPr>
                        <w:noProof/>
                        <w:lang w:val="vi-VN"/>
                      </w:rPr>
                      <w:t>Geeksforgeek, “K-Means Clustering using PySpark Python,” [Trực tuyến]. Available: https://www.geeksforgeeks.org/k-means-clustering-using-pyspark-python/.</w:t>
                    </w:r>
                  </w:p>
                </w:tc>
              </w:tr>
              <w:tr w:rsidR="003147A7" w14:paraId="12CF5D90" w14:textId="77777777" w:rsidTr="00170813">
                <w:trPr>
                  <w:divId w:val="587278283"/>
                  <w:tblCellSpacing w:w="15" w:type="dxa"/>
                </w:trPr>
                <w:tc>
                  <w:tcPr>
                    <w:tcW w:w="264" w:type="pct"/>
                    <w:hideMark/>
                  </w:tcPr>
                  <w:p w14:paraId="7D5E53D2" w14:textId="77777777" w:rsidR="003147A7" w:rsidRDefault="00000000">
                    <w:pPr>
                      <w:pStyle w:val="Bibliography"/>
                      <w:rPr>
                        <w:noProof/>
                        <w:lang w:val="vi-VN"/>
                      </w:rPr>
                    </w:pPr>
                    <w:r>
                      <w:rPr>
                        <w:noProof/>
                        <w:lang w:val="vi-VN"/>
                      </w:rPr>
                      <w:t xml:space="preserve">[7] </w:t>
                    </w:r>
                  </w:p>
                </w:tc>
                <w:tc>
                  <w:tcPr>
                    <w:tcW w:w="0" w:type="auto"/>
                    <w:hideMark/>
                  </w:tcPr>
                  <w:p w14:paraId="26C29B5F" w14:textId="77777777" w:rsidR="003147A7" w:rsidRDefault="00000000">
                    <w:pPr>
                      <w:pStyle w:val="Bibliography"/>
                      <w:rPr>
                        <w:noProof/>
                        <w:lang w:val="vi-VN"/>
                      </w:rPr>
                    </w:pPr>
                    <w:r>
                      <w:rPr>
                        <w:noProof/>
                        <w:lang w:val="vi-VN"/>
                      </w:rPr>
                      <w:t>E. Ding, “From Scratch: How to Code K-Means in Python (No Sklearn) for Machine Learning Interviews!,” [Trực tuyến]. Available: https://www.youtube.com/watch?v=uLs-EYUpGAw.</w:t>
                    </w:r>
                  </w:p>
                </w:tc>
              </w:tr>
              <w:tr w:rsidR="003147A7" w14:paraId="2595F146" w14:textId="77777777" w:rsidTr="00170813">
                <w:trPr>
                  <w:divId w:val="587278283"/>
                  <w:tblCellSpacing w:w="15" w:type="dxa"/>
                </w:trPr>
                <w:tc>
                  <w:tcPr>
                    <w:tcW w:w="264" w:type="pct"/>
                    <w:hideMark/>
                  </w:tcPr>
                  <w:p w14:paraId="38450CD1" w14:textId="77777777" w:rsidR="003147A7" w:rsidRDefault="00000000">
                    <w:pPr>
                      <w:pStyle w:val="Bibliography"/>
                      <w:rPr>
                        <w:noProof/>
                        <w:lang w:val="vi-VN"/>
                      </w:rPr>
                    </w:pPr>
                    <w:r>
                      <w:rPr>
                        <w:noProof/>
                        <w:lang w:val="vi-VN"/>
                      </w:rPr>
                      <w:t xml:space="preserve">[8] </w:t>
                    </w:r>
                  </w:p>
                </w:tc>
                <w:tc>
                  <w:tcPr>
                    <w:tcW w:w="0" w:type="auto"/>
                    <w:hideMark/>
                  </w:tcPr>
                  <w:p w14:paraId="4C098DE9" w14:textId="77777777" w:rsidR="003147A7" w:rsidRDefault="00000000">
                    <w:pPr>
                      <w:pStyle w:val="Bibliography"/>
                      <w:rPr>
                        <w:noProof/>
                        <w:lang w:val="vi-VN"/>
                      </w:rPr>
                    </w:pPr>
                    <w:r>
                      <w:rPr>
                        <w:noProof/>
                        <w:lang w:val="vi-VN"/>
                      </w:rPr>
                      <w:t>A. Tripathi, “Kmeans from Scratch with Silhoutte and elbow curve,” Kaggle, [Trực tuyến]. Available: https://www.kaggle.com/code/achintyatripathi/kmeans-from-scratch-with-silhoutte-and-elbow-curve.</w:t>
                    </w:r>
                  </w:p>
                </w:tc>
              </w:tr>
              <w:tr w:rsidR="003147A7" w14:paraId="63C0FDF8" w14:textId="77777777" w:rsidTr="00170813">
                <w:trPr>
                  <w:divId w:val="587278283"/>
                  <w:tblCellSpacing w:w="15" w:type="dxa"/>
                </w:trPr>
                <w:tc>
                  <w:tcPr>
                    <w:tcW w:w="264" w:type="pct"/>
                    <w:hideMark/>
                  </w:tcPr>
                  <w:p w14:paraId="0455C4CE" w14:textId="77777777" w:rsidR="003147A7" w:rsidRDefault="00000000">
                    <w:pPr>
                      <w:pStyle w:val="Bibliography"/>
                      <w:rPr>
                        <w:noProof/>
                        <w:lang w:val="vi-VN"/>
                      </w:rPr>
                    </w:pPr>
                    <w:r>
                      <w:rPr>
                        <w:noProof/>
                        <w:lang w:val="vi-VN"/>
                      </w:rPr>
                      <w:t xml:space="preserve">[9] </w:t>
                    </w:r>
                  </w:p>
                </w:tc>
                <w:tc>
                  <w:tcPr>
                    <w:tcW w:w="0" w:type="auto"/>
                    <w:hideMark/>
                  </w:tcPr>
                  <w:p w14:paraId="696BB30E" w14:textId="77777777" w:rsidR="003147A7" w:rsidRDefault="00000000">
                    <w:pPr>
                      <w:pStyle w:val="Bibliography"/>
                      <w:rPr>
                        <w:noProof/>
                        <w:lang w:val="vi-VN"/>
                      </w:rPr>
                    </w:pPr>
                    <w:r>
                      <w:rPr>
                        <w:noProof/>
                        <w:lang w:val="vi-VN"/>
                      </w:rPr>
                      <w:t xml:space="preserve">D. P. Long, </w:t>
                    </w:r>
                    <w:r>
                      <w:rPr>
                        <w:i/>
                        <w:iCs/>
                        <w:noProof/>
                        <w:lang w:val="vi-VN"/>
                      </w:rPr>
                      <w:t xml:space="preserve">Tài liệu bài giảng: KHAI THÁC DỮ LIỆU - IS252 - Chương 2: Tiền xử lý dữ liệu, </w:t>
                    </w:r>
                    <w:r>
                      <w:rPr>
                        <w:noProof/>
                        <w:lang w:val="vi-VN"/>
                      </w:rPr>
                      <w:t xml:space="preserve">Ho Chi Minh: UIT. </w:t>
                    </w:r>
                  </w:p>
                </w:tc>
              </w:tr>
              <w:tr w:rsidR="003147A7" w14:paraId="58A33041" w14:textId="77777777" w:rsidTr="00170813">
                <w:trPr>
                  <w:divId w:val="587278283"/>
                  <w:tblCellSpacing w:w="15" w:type="dxa"/>
                </w:trPr>
                <w:tc>
                  <w:tcPr>
                    <w:tcW w:w="264" w:type="pct"/>
                    <w:hideMark/>
                  </w:tcPr>
                  <w:p w14:paraId="7DDC03C8" w14:textId="77777777" w:rsidR="003147A7" w:rsidRDefault="00000000">
                    <w:pPr>
                      <w:pStyle w:val="Bibliography"/>
                      <w:rPr>
                        <w:noProof/>
                        <w:lang w:val="vi-VN"/>
                      </w:rPr>
                    </w:pPr>
                    <w:r>
                      <w:rPr>
                        <w:noProof/>
                        <w:lang w:val="vi-VN"/>
                      </w:rPr>
                      <w:lastRenderedPageBreak/>
                      <w:t xml:space="preserve">[10] </w:t>
                    </w:r>
                  </w:p>
                </w:tc>
                <w:tc>
                  <w:tcPr>
                    <w:tcW w:w="0" w:type="auto"/>
                    <w:hideMark/>
                  </w:tcPr>
                  <w:p w14:paraId="7C8A170C" w14:textId="77777777" w:rsidR="003147A7" w:rsidRDefault="00000000">
                    <w:pPr>
                      <w:pStyle w:val="Bibliography"/>
                      <w:rPr>
                        <w:noProof/>
                        <w:lang w:val="vi-VN"/>
                      </w:rPr>
                    </w:pPr>
                    <w:r>
                      <w:rPr>
                        <w:noProof/>
                        <w:lang w:val="vi-VN"/>
                      </w:rPr>
                      <w:t>geeksforgeeks, “Data Preprocessing in Data Mining,” [Trực tuyến]. Available: https://www.geeksforgeeks.org/data-preprocessing-in-data-mining/.</w:t>
                    </w:r>
                  </w:p>
                </w:tc>
              </w:tr>
              <w:tr w:rsidR="00170813" w14:paraId="5697A7BC" w14:textId="77777777" w:rsidTr="00170813">
                <w:trPr>
                  <w:divId w:val="587278283"/>
                  <w:tblCellSpacing w:w="15" w:type="dxa"/>
                </w:trPr>
                <w:tc>
                  <w:tcPr>
                    <w:tcW w:w="264" w:type="pct"/>
                    <w:hideMark/>
                  </w:tcPr>
                  <w:p w14:paraId="7719EC64" w14:textId="32B3286B" w:rsidR="00170813" w:rsidRDefault="00170813" w:rsidP="003D0F00">
                    <w:pPr>
                      <w:pStyle w:val="Bibliography"/>
                      <w:rPr>
                        <w:noProof/>
                        <w:lang w:val="vi-VN"/>
                      </w:rPr>
                    </w:pPr>
                    <w:r>
                      <w:rPr>
                        <w:noProof/>
                        <w:lang w:val="vi-VN"/>
                      </w:rPr>
                      <w:t xml:space="preserve">[11] </w:t>
                    </w:r>
                  </w:p>
                </w:tc>
                <w:tc>
                  <w:tcPr>
                    <w:tcW w:w="0" w:type="auto"/>
                    <w:hideMark/>
                  </w:tcPr>
                  <w:p w14:paraId="388EBA8E" w14:textId="0E9801D4" w:rsidR="00170813" w:rsidRDefault="00607B91" w:rsidP="003D0F00">
                    <w:pPr>
                      <w:pStyle w:val="Bibliography"/>
                      <w:rPr>
                        <w:noProof/>
                        <w:lang w:val="vi-VN"/>
                      </w:rPr>
                    </w:pPr>
                    <w:r>
                      <w:rPr>
                        <w:noProof/>
                        <w:lang w:val="vi-VN"/>
                      </w:rPr>
                      <w:t>Airflow</w:t>
                    </w:r>
                    <w:r w:rsidR="00170813">
                      <w:rPr>
                        <w:noProof/>
                        <w:lang w:val="vi-VN"/>
                      </w:rPr>
                      <w:t>, “</w:t>
                    </w:r>
                    <w:r w:rsidRPr="00607B91">
                      <w:rPr>
                        <w:noProof/>
                        <w:lang w:val="vi-VN"/>
                      </w:rPr>
                      <w:t>Documentation</w:t>
                    </w:r>
                    <w:r w:rsidR="00170813">
                      <w:rPr>
                        <w:noProof/>
                        <w:lang w:val="vi-VN"/>
                      </w:rPr>
                      <w:t xml:space="preserve">” [Trực tuyến]. Available: </w:t>
                    </w:r>
                    <w:r w:rsidR="004A125E" w:rsidRPr="004A125E">
                      <w:rPr>
                        <w:noProof/>
                        <w:lang w:val="vi-VN"/>
                      </w:rPr>
                      <w:t>https://airflow.apache.org/docs/</w:t>
                    </w:r>
                    <w:r w:rsidR="00170813">
                      <w:rPr>
                        <w:noProof/>
                        <w:lang w:val="vi-VN"/>
                      </w:rPr>
                      <w:t>.</w:t>
                    </w:r>
                  </w:p>
                </w:tc>
              </w:tr>
              <w:tr w:rsidR="003A0349" w14:paraId="50CD2E95" w14:textId="77777777" w:rsidTr="003A0349">
                <w:trPr>
                  <w:divId w:val="587278283"/>
                  <w:tblCellSpacing w:w="15" w:type="dxa"/>
                </w:trPr>
                <w:tc>
                  <w:tcPr>
                    <w:tcW w:w="264" w:type="pct"/>
                    <w:hideMark/>
                  </w:tcPr>
                  <w:p w14:paraId="3E78C887" w14:textId="7E598807" w:rsidR="003A0349" w:rsidRDefault="003A0349" w:rsidP="003D0F00">
                    <w:pPr>
                      <w:pStyle w:val="Bibliography"/>
                      <w:rPr>
                        <w:noProof/>
                        <w:lang w:val="vi-VN"/>
                      </w:rPr>
                    </w:pPr>
                    <w:r>
                      <w:rPr>
                        <w:noProof/>
                        <w:lang w:val="vi-VN"/>
                      </w:rPr>
                      <w:t xml:space="preserve">[12] </w:t>
                    </w:r>
                  </w:p>
                </w:tc>
                <w:tc>
                  <w:tcPr>
                    <w:tcW w:w="0" w:type="auto"/>
                    <w:hideMark/>
                  </w:tcPr>
                  <w:p w14:paraId="3AB1C486" w14:textId="78BA180F" w:rsidR="003A0349" w:rsidRDefault="003A0349" w:rsidP="003D0F00">
                    <w:pPr>
                      <w:pStyle w:val="Bibliography"/>
                      <w:rPr>
                        <w:noProof/>
                        <w:lang w:val="vi-VN"/>
                      </w:rPr>
                    </w:pPr>
                    <w:r>
                      <w:rPr>
                        <w:noProof/>
                        <w:lang w:val="vi-VN"/>
                      </w:rPr>
                      <w:t>Kmeans, “</w:t>
                    </w:r>
                    <w:r w:rsidR="00494C5C" w:rsidRPr="00494C5C">
                      <w:rPr>
                        <w:noProof/>
                        <w:lang w:val="vi-VN"/>
                      </w:rPr>
                      <w:t>k-means clustering</w:t>
                    </w:r>
                    <w:r>
                      <w:rPr>
                        <w:noProof/>
                        <w:lang w:val="vi-VN"/>
                      </w:rPr>
                      <w:t xml:space="preserve">” [Trực tuyến]. Available: </w:t>
                    </w:r>
                    <w:r w:rsidR="00494C5C" w:rsidRPr="00494C5C">
                      <w:rPr>
                        <w:noProof/>
                        <w:lang w:val="vi-VN"/>
                      </w:rPr>
                      <w:t>https://en.wikipedia.org/wiki/K-means_clustering</w:t>
                    </w:r>
                    <w:r>
                      <w:rPr>
                        <w:noProof/>
                        <w:lang w:val="vi-VN"/>
                      </w:rPr>
                      <w:t>.</w:t>
                    </w:r>
                  </w:p>
                </w:tc>
              </w:tr>
            </w:tbl>
            <w:p w14:paraId="077F0210" w14:textId="77777777" w:rsidR="00982336" w:rsidRDefault="00982336">
              <w:pPr>
                <w:divId w:val="1441489293"/>
                <w:rPr>
                  <w:noProof/>
                </w:rPr>
              </w:pPr>
            </w:p>
            <w:p w14:paraId="6EA0B80C" w14:textId="59AEDF2F" w:rsidR="006D59CE" w:rsidRDefault="006D59CE">
              <w:r>
                <w:rPr>
                  <w:b/>
                  <w:bCs/>
                  <w:noProof/>
                </w:rPr>
                <w:fldChar w:fldCharType="end"/>
              </w:r>
            </w:p>
          </w:sdtContent>
        </w:sdt>
      </w:sdtContent>
    </w:sdt>
    <w:p w14:paraId="59DD00E3" w14:textId="77777777" w:rsidR="0070523E" w:rsidRPr="0070523E" w:rsidRDefault="0070523E" w:rsidP="00702DA3">
      <w:pPr>
        <w:pStyle w:val="Heading1"/>
        <w:numPr>
          <w:ilvl w:val="0"/>
          <w:numId w:val="0"/>
        </w:numPr>
        <w:rPr>
          <w:lang w:val="en-US"/>
        </w:rPr>
      </w:pPr>
    </w:p>
    <w:sectPr w:rsidR="0070523E" w:rsidRPr="0070523E" w:rsidSect="003E505F">
      <w:headerReference w:type="default" r:id="rId92"/>
      <w:footerReference w:type="default" r:id="rId93"/>
      <w:pgSz w:w="11907" w:h="16840" w:code="9"/>
      <w:pgMar w:top="1701" w:right="1134" w:bottom="1985" w:left="1985" w:header="731" w:footer="13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F191A" w14:textId="77777777" w:rsidR="004B1A4E" w:rsidRDefault="004B1A4E">
      <w:r>
        <w:separator/>
      </w:r>
    </w:p>
  </w:endnote>
  <w:endnote w:type="continuationSeparator" w:id="0">
    <w:p w14:paraId="350C7B88" w14:textId="77777777" w:rsidR="004B1A4E" w:rsidRDefault="004B1A4E">
      <w:r>
        <w:continuationSeparator/>
      </w:r>
    </w:p>
  </w:endnote>
  <w:endnote w:type="continuationNotice" w:id="1">
    <w:p w14:paraId="05DFB793" w14:textId="77777777" w:rsidR="004B1A4E" w:rsidRDefault="004B1A4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3B76C" w14:textId="77777777" w:rsidR="00A41972" w:rsidRDefault="00A41972" w:rsidP="00D43943">
    <w:pPr>
      <w:pStyle w:val="Footer"/>
      <w:tabs>
        <w:tab w:val="clear" w:pos="4680"/>
        <w:tab w:val="clear" w:pos="9360"/>
        <w:tab w:val="left" w:pos="7308"/>
      </w:tabs>
    </w:pPr>
    <w:r>
      <w:rPr>
        <w:noProof/>
        <w:lang w:val="en-US"/>
      </w:rPr>
      <mc:AlternateContent>
        <mc:Choice Requires="wps">
          <w:drawing>
            <wp:anchor distT="0" distB="0" distL="114300" distR="114300" simplePos="0" relativeHeight="251658241" behindDoc="0" locked="0" layoutInCell="1" allowOverlap="1" wp14:anchorId="23C4FC9F" wp14:editId="571C1915">
              <wp:simplePos x="0" y="0"/>
              <wp:positionH relativeFrom="column">
                <wp:posOffset>40640</wp:posOffset>
              </wp:positionH>
              <wp:positionV relativeFrom="paragraph">
                <wp:posOffset>234950</wp:posOffset>
              </wp:positionV>
              <wp:extent cx="5412740" cy="0"/>
              <wp:effectExtent l="0" t="0" r="0" b="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2740" cy="0"/>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332DB5" id="_x0000_t32" coordsize="21600,21600" o:spt="32" o:oned="t" path="m,l21600,21600e" filled="f">
              <v:path arrowok="t" fillok="f" o:connecttype="none"/>
              <o:lock v:ext="edit" shapetype="t"/>
            </v:shapetype>
            <v:shape id="Straight Arrow Connector 8" o:spid="_x0000_s1026" type="#_x0000_t32" style="position:absolute;margin-left:3.2pt;margin-top:18.5pt;width:426.2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" strokecolor="#bfbfbf [2412]"/>
          </w:pict>
        </mc:Fallback>
      </mc:AlternateContent>
    </w:r>
    <w:r>
      <w:tab/>
    </w:r>
  </w:p>
  <w:p w14:paraId="6DD07636" w14:textId="0BDDA6E9" w:rsidR="00A41972" w:rsidRPr="000E6048" w:rsidRDefault="00000000" w:rsidP="000E6048">
    <w:pPr>
      <w:pStyle w:val="Footer"/>
      <w:tabs>
        <w:tab w:val="clear" w:pos="9360"/>
        <w:tab w:val="right" w:pos="8618"/>
      </w:tabs>
      <w:rPr>
        <w:lang w:val="en-US"/>
      </w:rPr>
    </w:pPr>
    <w:sdt>
      <w:sdtPr>
        <w:id w:val="1886288903"/>
        <w:docPartObj>
          <w:docPartGallery w:val="Page Numbers (Bottom of Page)"/>
          <w:docPartUnique/>
        </w:docPartObj>
      </w:sdtPr>
      <w:sdtEndPr>
        <w:rPr>
          <w:noProof/>
        </w:rPr>
      </w:sdtEndPr>
      <w:sdtContent>
        <w:r w:rsidR="00A41972" w:rsidRPr="000E6048">
          <w:rPr>
            <w:i/>
            <w:lang w:val="en-US"/>
          </w:rPr>
          <w:t>Trường Đại học công nghệ thông tin</w:t>
        </w:r>
        <w:r w:rsidR="00A41972">
          <w:rPr>
            <w:lang w:val="en-US"/>
          </w:rPr>
          <w:tab/>
        </w:r>
        <w:r w:rsidR="00A41972">
          <w:fldChar w:fldCharType="begin"/>
        </w:r>
        <w:r w:rsidR="00A41972">
          <w:instrText xml:space="preserve"> PAGE   \* MERGEFORMAT </w:instrText>
        </w:r>
        <w:r w:rsidR="00A41972">
          <w:fldChar w:fldCharType="separate"/>
        </w:r>
        <w:r w:rsidR="00B570E3">
          <w:rPr>
            <w:noProof/>
          </w:rPr>
          <w:t>3</w:t>
        </w:r>
        <w:r w:rsidR="00A41972">
          <w:rPr>
            <w:noProof/>
          </w:rPr>
          <w:fldChar w:fldCharType="end"/>
        </w:r>
      </w:sdtContent>
    </w:sdt>
    <w:r w:rsidR="00A41972">
      <w:rPr>
        <w:noProof/>
      </w:rPr>
      <w:tab/>
    </w:r>
    <w:r w:rsidR="00A41972" w:rsidRPr="000E6048">
      <w:rPr>
        <w:i/>
        <w:noProof/>
        <w:lang w:val="en-US"/>
      </w:rPr>
      <w:t>Khoa Hệ thống thông tin</w:t>
    </w:r>
  </w:p>
  <w:p w14:paraId="7153D67F" w14:textId="77777777" w:rsidR="00A41972" w:rsidRDefault="00A41972">
    <w:pPr>
      <w:pStyle w:val="BodyText"/>
      <w:spacing w:line="14" w:lineRule="auto"/>
      <w:rPr>
        <w:sz w:val="20"/>
      </w:rPr>
    </w:pPr>
  </w:p>
  <w:p w14:paraId="725393B3" w14:textId="77777777" w:rsidR="003016E0" w:rsidRDefault="003016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7E6A91" w14:textId="77777777" w:rsidR="004B1A4E" w:rsidRDefault="004B1A4E">
      <w:r>
        <w:separator/>
      </w:r>
    </w:p>
  </w:footnote>
  <w:footnote w:type="continuationSeparator" w:id="0">
    <w:p w14:paraId="6F6A523F" w14:textId="77777777" w:rsidR="004B1A4E" w:rsidRDefault="004B1A4E">
      <w:r>
        <w:continuationSeparator/>
      </w:r>
    </w:p>
  </w:footnote>
  <w:footnote w:type="continuationNotice" w:id="1">
    <w:p w14:paraId="6DAE56ED" w14:textId="77777777" w:rsidR="004B1A4E" w:rsidRDefault="004B1A4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19852" w14:textId="7F9D5794" w:rsidR="00A41972" w:rsidRPr="003C05E0" w:rsidRDefault="00A41972" w:rsidP="00FC1377">
    <w:pPr>
      <w:pStyle w:val="Header"/>
      <w:tabs>
        <w:tab w:val="clear" w:pos="9360"/>
        <w:tab w:val="right" w:pos="8618"/>
      </w:tabs>
      <w:rPr>
        <w:i/>
        <w:lang w:val="en-US"/>
      </w:rPr>
    </w:pPr>
    <w:r>
      <w:rPr>
        <w:i/>
        <w:noProof/>
        <w:lang w:val="en-US"/>
      </w:rPr>
      <mc:AlternateContent>
        <mc:Choice Requires="wps">
          <w:drawing>
            <wp:anchor distT="0" distB="0" distL="114300" distR="114300" simplePos="0" relativeHeight="251658240" behindDoc="0" locked="0" layoutInCell="1" allowOverlap="1" wp14:anchorId="232C2BF5" wp14:editId="295AB7D4">
              <wp:simplePos x="0" y="0"/>
              <wp:positionH relativeFrom="column">
                <wp:posOffset>-1018</wp:posOffset>
              </wp:positionH>
              <wp:positionV relativeFrom="paragraph">
                <wp:posOffset>338072</wp:posOffset>
              </wp:positionV>
              <wp:extent cx="5529532" cy="0"/>
              <wp:effectExtent l="0" t="0" r="33655" b="1905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9532" cy="0"/>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ED92B6" id="_x0000_t32" coordsize="21600,21600" o:spt="32" o:oned="t" path="m,l21600,21600e" filled="f">
              <v:path arrowok="t" fillok="f" o:connecttype="none"/>
              <o:lock v:ext="edit" shapetype="t"/>
            </v:shapetype>
            <v:shape id="Straight Arrow Connector 14" o:spid="_x0000_s1026" type="#_x0000_t32" style="position:absolute;margin-left:-.1pt;margin-top:26.6pt;width:435.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" strokecolor="#bfbfbf [2412]"/>
          </w:pict>
        </mc:Fallback>
      </mc:AlternateContent>
    </w:r>
    <w:r w:rsidR="00BF0B4B">
      <w:rPr>
        <w:i/>
        <w:lang w:val="en-US"/>
      </w:rPr>
      <w:t>Dữ liệu lớn</w:t>
    </w:r>
    <w:r>
      <w:rPr>
        <w:i/>
        <w:lang w:val="en-US"/>
      </w:rPr>
      <w:tab/>
    </w:r>
    <w:r>
      <w:rPr>
        <w:i/>
        <w:lang w:val="en-US"/>
      </w:rPr>
      <w:tab/>
      <w:t xml:space="preserve">GVHD: </w:t>
    </w:r>
    <w:r w:rsidR="00BF0B4B">
      <w:rPr>
        <w:i/>
        <w:lang w:val="en-US"/>
      </w:rPr>
      <w:t xml:space="preserve">Ths. </w:t>
    </w:r>
    <w:r w:rsidR="00135B65">
      <w:rPr>
        <w:i/>
        <w:lang w:val="en-US"/>
      </w:rPr>
      <w:t>Nguyễn Hồ Duy Trí</w:t>
    </w:r>
  </w:p>
  <w:p w14:paraId="47496773" w14:textId="77777777" w:rsidR="003016E0" w:rsidRDefault="003016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1.25pt;height:11.25pt" o:bullet="t">
        <v:imagedata r:id="rId1" o:title="mso6BA3"/>
      </v:shape>
    </w:pict>
  </w:numPicBullet>
  <w:abstractNum w:abstractNumId="0" w15:restartNumberingAfterBreak="0">
    <w:nsid w:val="00876371"/>
    <w:multiLevelType w:val="multilevel"/>
    <w:tmpl w:val="6CF0C81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C41A93"/>
    <w:multiLevelType w:val="hybridMultilevel"/>
    <w:tmpl w:val="9DB6C4D6"/>
    <w:lvl w:ilvl="0" w:tplc="A5F8841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4957E4D"/>
    <w:multiLevelType w:val="multilevel"/>
    <w:tmpl w:val="4B464A0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7629BF"/>
    <w:multiLevelType w:val="hybridMultilevel"/>
    <w:tmpl w:val="A470F948"/>
    <w:lvl w:ilvl="0" w:tplc="04090005">
      <w:start w:val="1"/>
      <w:numFmt w:val="bullet"/>
      <w:lvlText w:val=""/>
      <w:lvlJc w:val="left"/>
      <w:pPr>
        <w:ind w:left="1080" w:hanging="360"/>
      </w:pPr>
      <w:rPr>
        <w:rFonts w:ascii="Wingdings" w:hAnsi="Wingdings" w:hint="default"/>
        <w:w w:val="99"/>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6F2309B"/>
    <w:multiLevelType w:val="multilevel"/>
    <w:tmpl w:val="ADAE632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684DD2"/>
    <w:multiLevelType w:val="multilevel"/>
    <w:tmpl w:val="84DC81D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C34D48"/>
    <w:multiLevelType w:val="hybridMultilevel"/>
    <w:tmpl w:val="301874D4"/>
    <w:lvl w:ilvl="0" w:tplc="2F72841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8A76F20"/>
    <w:multiLevelType w:val="multilevel"/>
    <w:tmpl w:val="CF12960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A5C7D9A"/>
    <w:multiLevelType w:val="hybridMultilevel"/>
    <w:tmpl w:val="C0449F6A"/>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208C63CD"/>
    <w:multiLevelType w:val="hybridMultilevel"/>
    <w:tmpl w:val="4FBE893E"/>
    <w:lvl w:ilvl="0" w:tplc="3FF056C6">
      <w:start w:val="1"/>
      <w:numFmt w:val="decimal"/>
      <w:pStyle w:val="ListSteps"/>
      <w:lvlText w:val="Bước %1: "/>
      <w:lvlJc w:val="left"/>
      <w:pPr>
        <w:ind w:left="360" w:hanging="360"/>
      </w:pPr>
      <w:rPr>
        <w:rFonts w:ascii="Times New Roman" w:hAnsi="Times New Roman" w:hint="default"/>
        <w:b/>
        <w:i w:val="0"/>
      </w:r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0" w15:restartNumberingAfterBreak="0">
    <w:nsid w:val="21951B88"/>
    <w:multiLevelType w:val="hybridMultilevel"/>
    <w:tmpl w:val="1F627B14"/>
    <w:lvl w:ilvl="0" w:tplc="2F728414">
      <w:numFmt w:val="bullet"/>
      <w:lvlText w:val="-"/>
      <w:lvlJc w:val="left"/>
      <w:pPr>
        <w:ind w:left="1429" w:hanging="360"/>
      </w:pPr>
      <w:rPr>
        <w:rFonts w:ascii="Times New Roman" w:eastAsia="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30D731D"/>
    <w:multiLevelType w:val="hybridMultilevel"/>
    <w:tmpl w:val="FFBC8CAC"/>
    <w:lvl w:ilvl="0" w:tplc="8A64A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54BD0"/>
    <w:multiLevelType w:val="hybridMultilevel"/>
    <w:tmpl w:val="8152CD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4472AC"/>
    <w:multiLevelType w:val="multilevel"/>
    <w:tmpl w:val="23C8386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5810AD4"/>
    <w:multiLevelType w:val="multilevel"/>
    <w:tmpl w:val="19D8CBA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C126B5B"/>
    <w:multiLevelType w:val="hybridMultilevel"/>
    <w:tmpl w:val="C5AA8F58"/>
    <w:lvl w:ilvl="0" w:tplc="A6545178">
      <w:start w:val="41"/>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3B52B6"/>
    <w:multiLevelType w:val="multilevel"/>
    <w:tmpl w:val="9C7A856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6A16AFC"/>
    <w:multiLevelType w:val="hybridMultilevel"/>
    <w:tmpl w:val="7396AFCE"/>
    <w:lvl w:ilvl="0" w:tplc="2F7284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9B37D8"/>
    <w:multiLevelType w:val="multilevel"/>
    <w:tmpl w:val="DCFADFA4"/>
    <w:lvl w:ilvl="0">
      <w:start w:val="1"/>
      <w:numFmt w:val="decimal"/>
      <w:pStyle w:val="Heading1"/>
      <w:suff w:val="space"/>
      <w:lvlText w:val="CHƯƠNG %1:"/>
      <w:lvlJc w:val="left"/>
      <w:pPr>
        <w:ind w:left="720" w:hanging="720"/>
      </w:pPr>
      <w:rPr>
        <w:rFonts w:hint="default"/>
      </w:rPr>
    </w:lvl>
    <w:lvl w:ilvl="1">
      <w:start w:val="1"/>
      <w:numFmt w:val="decimal"/>
      <w:pStyle w:val="Heading2"/>
      <w:lvlText w:val="%1.%2."/>
      <w:lvlJc w:val="left"/>
      <w:pPr>
        <w:tabs>
          <w:tab w:val="num" w:pos="890"/>
        </w:tabs>
        <w:ind w:left="720" w:hanging="720"/>
      </w:pPr>
      <w:rPr>
        <w:rFonts w:hint="default"/>
      </w:rPr>
    </w:lvl>
    <w:lvl w:ilvl="2">
      <w:start w:val="1"/>
      <w:numFmt w:val="decimal"/>
      <w:pStyle w:val="Heading3"/>
      <w:lvlText w:val="%1.%2.%3."/>
      <w:lvlJc w:val="left"/>
      <w:pPr>
        <w:tabs>
          <w:tab w:val="num" w:pos="890"/>
        </w:tabs>
        <w:ind w:left="720" w:hanging="720"/>
      </w:pPr>
      <w:rPr>
        <w:rFonts w:hint="default"/>
      </w:rPr>
    </w:lvl>
    <w:lvl w:ilvl="3">
      <w:start w:val="1"/>
      <w:numFmt w:val="lowerLetter"/>
      <w:pStyle w:val="Heading4"/>
      <w:suff w:val="space"/>
      <w:lvlText w:val="%1.%2.%3.%4."/>
      <w:lvlJc w:val="left"/>
      <w:pPr>
        <w:ind w:left="720" w:hanging="72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9" w15:restartNumberingAfterBreak="0">
    <w:nsid w:val="3ABF7A1A"/>
    <w:multiLevelType w:val="hybridMultilevel"/>
    <w:tmpl w:val="3134DD36"/>
    <w:lvl w:ilvl="0" w:tplc="2F7284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193D5D"/>
    <w:multiLevelType w:val="multilevel"/>
    <w:tmpl w:val="CCE2A0B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EC00430"/>
    <w:multiLevelType w:val="hybridMultilevel"/>
    <w:tmpl w:val="F1EEF1EA"/>
    <w:lvl w:ilvl="0" w:tplc="2F7284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2E77E1"/>
    <w:multiLevelType w:val="hybridMultilevel"/>
    <w:tmpl w:val="AB0CA0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CD28FC"/>
    <w:multiLevelType w:val="hybridMultilevel"/>
    <w:tmpl w:val="FA726EBE"/>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42F7451C"/>
    <w:multiLevelType w:val="hybridMultilevel"/>
    <w:tmpl w:val="F392BBE4"/>
    <w:lvl w:ilvl="0" w:tplc="545CC390">
      <w:start w:val="1"/>
      <w:numFmt w:val="bullet"/>
      <w:pStyle w:val="ListParagraph"/>
      <w:lvlText w:val=""/>
      <w:lvlJc w:val="left"/>
      <w:pPr>
        <w:ind w:left="1080" w:hanging="360"/>
      </w:pPr>
      <w:rPr>
        <w:rFonts w:ascii="Symbol" w:hAnsi="Symbol" w:hint="default"/>
        <w:w w:val="99"/>
        <w:sz w:val="26"/>
        <w:szCs w:val="26"/>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4D90384"/>
    <w:multiLevelType w:val="hybridMultilevel"/>
    <w:tmpl w:val="41A2765E"/>
    <w:lvl w:ilvl="0" w:tplc="2F7284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482FE7"/>
    <w:multiLevelType w:val="multilevel"/>
    <w:tmpl w:val="D550E5F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9822C8"/>
    <w:multiLevelType w:val="hybridMultilevel"/>
    <w:tmpl w:val="341445D6"/>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8" w15:restartNumberingAfterBreak="0">
    <w:nsid w:val="49CF4A3E"/>
    <w:multiLevelType w:val="hybridMultilevel"/>
    <w:tmpl w:val="3274F28C"/>
    <w:lvl w:ilvl="0" w:tplc="2F7284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DE70C5"/>
    <w:multiLevelType w:val="hybridMultilevel"/>
    <w:tmpl w:val="9E802F0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503E2D25"/>
    <w:multiLevelType w:val="hybridMultilevel"/>
    <w:tmpl w:val="650621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2BB0872"/>
    <w:multiLevelType w:val="hybridMultilevel"/>
    <w:tmpl w:val="620E4B18"/>
    <w:lvl w:ilvl="0" w:tplc="F132B7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A4174"/>
    <w:multiLevelType w:val="hybridMultilevel"/>
    <w:tmpl w:val="601A1AB4"/>
    <w:lvl w:ilvl="0" w:tplc="04090003">
      <w:start w:val="1"/>
      <w:numFmt w:val="bullet"/>
      <w:lvlText w:val="o"/>
      <w:lvlJc w:val="left"/>
      <w:pPr>
        <w:ind w:left="1080" w:hanging="360"/>
      </w:pPr>
      <w:rPr>
        <w:rFonts w:ascii="Courier New" w:hAnsi="Courier New" w:cs="Courier New" w:hint="default"/>
        <w:w w:val="99"/>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6A21435F"/>
    <w:multiLevelType w:val="hybridMultilevel"/>
    <w:tmpl w:val="29FCF3CE"/>
    <w:lvl w:ilvl="0" w:tplc="2F7284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A513E3"/>
    <w:multiLevelType w:val="hybridMultilevel"/>
    <w:tmpl w:val="265ABF80"/>
    <w:lvl w:ilvl="0" w:tplc="AA18D7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F903AD"/>
    <w:multiLevelType w:val="multilevel"/>
    <w:tmpl w:val="60D06B6C"/>
    <w:lvl w:ilvl="0">
      <w:start w:val="1"/>
      <w:numFmt w:val="decimal"/>
      <w:lvlText w:val="CHƯƠNG %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lowerLetter"/>
      <w:lvlText w:val="%1.%2.%3.%4."/>
      <w:lvlJc w:val="left"/>
      <w:pPr>
        <w:ind w:left="720" w:hanging="72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6" w15:restartNumberingAfterBreak="0">
    <w:nsid w:val="6FB42115"/>
    <w:multiLevelType w:val="hybridMultilevel"/>
    <w:tmpl w:val="75FCA708"/>
    <w:lvl w:ilvl="0" w:tplc="2F728414">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F4166B"/>
    <w:multiLevelType w:val="hybridMultilevel"/>
    <w:tmpl w:val="947499DC"/>
    <w:lvl w:ilvl="0" w:tplc="2F7284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E942E7"/>
    <w:multiLevelType w:val="multilevel"/>
    <w:tmpl w:val="C0E2410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D812346"/>
    <w:multiLevelType w:val="hybridMultilevel"/>
    <w:tmpl w:val="B490A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E02636"/>
    <w:multiLevelType w:val="hybridMultilevel"/>
    <w:tmpl w:val="D7E8584E"/>
    <w:lvl w:ilvl="0" w:tplc="2F7284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EA2988"/>
    <w:multiLevelType w:val="hybridMultilevel"/>
    <w:tmpl w:val="C72C5A6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119690151">
    <w:abstractNumId w:val="24"/>
  </w:num>
  <w:num w:numId="2" w16cid:durableId="1241863847">
    <w:abstractNumId w:val="18"/>
  </w:num>
  <w:num w:numId="3" w16cid:durableId="700473866">
    <w:abstractNumId w:val="9"/>
  </w:num>
  <w:num w:numId="4" w16cid:durableId="417747950">
    <w:abstractNumId w:val="11"/>
  </w:num>
  <w:num w:numId="5" w16cid:durableId="22437891">
    <w:abstractNumId w:val="17"/>
  </w:num>
  <w:num w:numId="6" w16cid:durableId="1021736853">
    <w:abstractNumId w:val="34"/>
  </w:num>
  <w:num w:numId="7" w16cid:durableId="1888449014">
    <w:abstractNumId w:val="22"/>
  </w:num>
  <w:num w:numId="8" w16cid:durableId="1714496300">
    <w:abstractNumId w:val="10"/>
  </w:num>
  <w:num w:numId="9" w16cid:durableId="1456603696">
    <w:abstractNumId w:val="6"/>
  </w:num>
  <w:num w:numId="10" w16cid:durableId="615259988">
    <w:abstractNumId w:val="40"/>
  </w:num>
  <w:num w:numId="11" w16cid:durableId="539171257">
    <w:abstractNumId w:val="37"/>
  </w:num>
  <w:num w:numId="12" w16cid:durableId="1461149457">
    <w:abstractNumId w:val="28"/>
  </w:num>
  <w:num w:numId="13" w16cid:durableId="1319456097">
    <w:abstractNumId w:val="19"/>
  </w:num>
  <w:num w:numId="14" w16cid:durableId="1377192799">
    <w:abstractNumId w:val="21"/>
  </w:num>
  <w:num w:numId="15" w16cid:durableId="1581795327">
    <w:abstractNumId w:val="25"/>
  </w:num>
  <w:num w:numId="16" w16cid:durableId="159782562">
    <w:abstractNumId w:val="33"/>
  </w:num>
  <w:num w:numId="17" w16cid:durableId="829489366">
    <w:abstractNumId w:val="30"/>
  </w:num>
  <w:num w:numId="18" w16cid:durableId="2113283882">
    <w:abstractNumId w:val="23"/>
  </w:num>
  <w:num w:numId="19" w16cid:durableId="1923559592">
    <w:abstractNumId w:val="29"/>
  </w:num>
  <w:num w:numId="20" w16cid:durableId="304555516">
    <w:abstractNumId w:val="41"/>
  </w:num>
  <w:num w:numId="21" w16cid:durableId="325013504">
    <w:abstractNumId w:val="15"/>
  </w:num>
  <w:num w:numId="22" w16cid:durableId="1173453496">
    <w:abstractNumId w:val="32"/>
  </w:num>
  <w:num w:numId="23" w16cid:durableId="743064145">
    <w:abstractNumId w:val="3"/>
  </w:num>
  <w:num w:numId="24" w16cid:durableId="1460221524">
    <w:abstractNumId w:val="36"/>
  </w:num>
  <w:num w:numId="25" w16cid:durableId="1366783628">
    <w:abstractNumId w:val="8"/>
  </w:num>
  <w:num w:numId="26" w16cid:durableId="1896967036">
    <w:abstractNumId w:val="27"/>
  </w:num>
  <w:num w:numId="27" w16cid:durableId="20253919">
    <w:abstractNumId w:val="31"/>
  </w:num>
  <w:num w:numId="28" w16cid:durableId="1044525261">
    <w:abstractNumId w:val="1"/>
  </w:num>
  <w:num w:numId="29" w16cid:durableId="1655405622">
    <w:abstractNumId w:val="39"/>
  </w:num>
  <w:num w:numId="30" w16cid:durableId="2000382439">
    <w:abstractNumId w:val="12"/>
  </w:num>
  <w:num w:numId="31" w16cid:durableId="921256902">
    <w:abstractNumId w:val="35"/>
  </w:num>
  <w:num w:numId="32" w16cid:durableId="918712378">
    <w:abstractNumId w:val="14"/>
  </w:num>
  <w:num w:numId="33" w16cid:durableId="19934942">
    <w:abstractNumId w:val="7"/>
  </w:num>
  <w:num w:numId="34" w16cid:durableId="2005739632">
    <w:abstractNumId w:val="16"/>
  </w:num>
  <w:num w:numId="35" w16cid:durableId="1234467071">
    <w:abstractNumId w:val="0"/>
  </w:num>
  <w:num w:numId="36" w16cid:durableId="13456634">
    <w:abstractNumId w:val="38"/>
  </w:num>
  <w:num w:numId="37" w16cid:durableId="145364187">
    <w:abstractNumId w:val="4"/>
  </w:num>
  <w:num w:numId="38" w16cid:durableId="1583682991">
    <w:abstractNumId w:val="20"/>
  </w:num>
  <w:num w:numId="39" w16cid:durableId="1878277665">
    <w:abstractNumId w:val="5"/>
  </w:num>
  <w:num w:numId="40" w16cid:durableId="1185053357">
    <w:abstractNumId w:val="26"/>
  </w:num>
  <w:num w:numId="41" w16cid:durableId="251820350">
    <w:abstractNumId w:val="13"/>
  </w:num>
  <w:num w:numId="42" w16cid:durableId="995646633">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F77"/>
    <w:rsid w:val="00000344"/>
    <w:rsid w:val="00000E90"/>
    <w:rsid w:val="00000F36"/>
    <w:rsid w:val="0000114A"/>
    <w:rsid w:val="00001255"/>
    <w:rsid w:val="0000146A"/>
    <w:rsid w:val="000015E4"/>
    <w:rsid w:val="000016B9"/>
    <w:rsid w:val="00001C71"/>
    <w:rsid w:val="00001F9D"/>
    <w:rsid w:val="000020A5"/>
    <w:rsid w:val="00002A0F"/>
    <w:rsid w:val="00003139"/>
    <w:rsid w:val="00003189"/>
    <w:rsid w:val="000031C7"/>
    <w:rsid w:val="0000389B"/>
    <w:rsid w:val="00004498"/>
    <w:rsid w:val="00004937"/>
    <w:rsid w:val="000049BB"/>
    <w:rsid w:val="00006209"/>
    <w:rsid w:val="00006861"/>
    <w:rsid w:val="000068EA"/>
    <w:rsid w:val="0000691D"/>
    <w:rsid w:val="00006DEF"/>
    <w:rsid w:val="000073C7"/>
    <w:rsid w:val="000073E6"/>
    <w:rsid w:val="0000762D"/>
    <w:rsid w:val="0000762F"/>
    <w:rsid w:val="000077CB"/>
    <w:rsid w:val="0001115B"/>
    <w:rsid w:val="0001145E"/>
    <w:rsid w:val="00011DAE"/>
    <w:rsid w:val="0001227F"/>
    <w:rsid w:val="00012703"/>
    <w:rsid w:val="00012B31"/>
    <w:rsid w:val="00012BDE"/>
    <w:rsid w:val="00012EF5"/>
    <w:rsid w:val="00012FEC"/>
    <w:rsid w:val="000135D9"/>
    <w:rsid w:val="000149B7"/>
    <w:rsid w:val="000149EE"/>
    <w:rsid w:val="0001502E"/>
    <w:rsid w:val="0001503B"/>
    <w:rsid w:val="00015C48"/>
    <w:rsid w:val="00015F95"/>
    <w:rsid w:val="00016483"/>
    <w:rsid w:val="0001658C"/>
    <w:rsid w:val="000166B8"/>
    <w:rsid w:val="00016C99"/>
    <w:rsid w:val="00016D5D"/>
    <w:rsid w:val="00016F98"/>
    <w:rsid w:val="000178F6"/>
    <w:rsid w:val="00017AA8"/>
    <w:rsid w:val="00020204"/>
    <w:rsid w:val="0002073A"/>
    <w:rsid w:val="00020C8B"/>
    <w:rsid w:val="00021258"/>
    <w:rsid w:val="00021382"/>
    <w:rsid w:val="00021B64"/>
    <w:rsid w:val="00021BE0"/>
    <w:rsid w:val="0002207C"/>
    <w:rsid w:val="00022A1E"/>
    <w:rsid w:val="00023E6E"/>
    <w:rsid w:val="00024751"/>
    <w:rsid w:val="000249FE"/>
    <w:rsid w:val="00024E9F"/>
    <w:rsid w:val="000251B8"/>
    <w:rsid w:val="000252A9"/>
    <w:rsid w:val="00025908"/>
    <w:rsid w:val="00026362"/>
    <w:rsid w:val="000265DC"/>
    <w:rsid w:val="0002672D"/>
    <w:rsid w:val="000277C8"/>
    <w:rsid w:val="00030296"/>
    <w:rsid w:val="00030522"/>
    <w:rsid w:val="00030BC1"/>
    <w:rsid w:val="00030EB2"/>
    <w:rsid w:val="00031665"/>
    <w:rsid w:val="000319B0"/>
    <w:rsid w:val="00031C0C"/>
    <w:rsid w:val="000328A3"/>
    <w:rsid w:val="00033213"/>
    <w:rsid w:val="00034A8E"/>
    <w:rsid w:val="00035829"/>
    <w:rsid w:val="00035D30"/>
    <w:rsid w:val="00035DC0"/>
    <w:rsid w:val="00036554"/>
    <w:rsid w:val="00036601"/>
    <w:rsid w:val="00036763"/>
    <w:rsid w:val="00037550"/>
    <w:rsid w:val="0003771B"/>
    <w:rsid w:val="00037A02"/>
    <w:rsid w:val="00037B8E"/>
    <w:rsid w:val="000404BD"/>
    <w:rsid w:val="00040838"/>
    <w:rsid w:val="00041307"/>
    <w:rsid w:val="000417FE"/>
    <w:rsid w:val="00041A12"/>
    <w:rsid w:val="00041A81"/>
    <w:rsid w:val="00041CA1"/>
    <w:rsid w:val="00041DEB"/>
    <w:rsid w:val="00041E8E"/>
    <w:rsid w:val="000425A3"/>
    <w:rsid w:val="00042607"/>
    <w:rsid w:val="00042E77"/>
    <w:rsid w:val="00043013"/>
    <w:rsid w:val="00043687"/>
    <w:rsid w:val="000436BC"/>
    <w:rsid w:val="00043B99"/>
    <w:rsid w:val="00043FC3"/>
    <w:rsid w:val="00044139"/>
    <w:rsid w:val="000444C7"/>
    <w:rsid w:val="00044533"/>
    <w:rsid w:val="0004463A"/>
    <w:rsid w:val="00044665"/>
    <w:rsid w:val="00044AEA"/>
    <w:rsid w:val="0004555C"/>
    <w:rsid w:val="000458B5"/>
    <w:rsid w:val="000462C7"/>
    <w:rsid w:val="00046788"/>
    <w:rsid w:val="00046D84"/>
    <w:rsid w:val="00047C51"/>
    <w:rsid w:val="000503DC"/>
    <w:rsid w:val="0005055A"/>
    <w:rsid w:val="000506D5"/>
    <w:rsid w:val="00050ADC"/>
    <w:rsid w:val="000510FD"/>
    <w:rsid w:val="0005145F"/>
    <w:rsid w:val="000515C5"/>
    <w:rsid w:val="00051811"/>
    <w:rsid w:val="00051E57"/>
    <w:rsid w:val="000529D9"/>
    <w:rsid w:val="00052BEE"/>
    <w:rsid w:val="00053421"/>
    <w:rsid w:val="000534C3"/>
    <w:rsid w:val="000534F1"/>
    <w:rsid w:val="000535B0"/>
    <w:rsid w:val="000536B5"/>
    <w:rsid w:val="00053BF7"/>
    <w:rsid w:val="000540E1"/>
    <w:rsid w:val="00054499"/>
    <w:rsid w:val="000546CB"/>
    <w:rsid w:val="00054727"/>
    <w:rsid w:val="000548DD"/>
    <w:rsid w:val="00054BB4"/>
    <w:rsid w:val="000553B4"/>
    <w:rsid w:val="00055437"/>
    <w:rsid w:val="000555F8"/>
    <w:rsid w:val="00055A00"/>
    <w:rsid w:val="00055AFC"/>
    <w:rsid w:val="0005638C"/>
    <w:rsid w:val="000568DC"/>
    <w:rsid w:val="00056BB5"/>
    <w:rsid w:val="0005739B"/>
    <w:rsid w:val="00057597"/>
    <w:rsid w:val="00057791"/>
    <w:rsid w:val="000579A6"/>
    <w:rsid w:val="00057A38"/>
    <w:rsid w:val="00057CE3"/>
    <w:rsid w:val="00060076"/>
    <w:rsid w:val="00060790"/>
    <w:rsid w:val="00060C47"/>
    <w:rsid w:val="00062980"/>
    <w:rsid w:val="00063C27"/>
    <w:rsid w:val="00064536"/>
    <w:rsid w:val="00064970"/>
    <w:rsid w:val="00064C65"/>
    <w:rsid w:val="00065407"/>
    <w:rsid w:val="0006586B"/>
    <w:rsid w:val="00065931"/>
    <w:rsid w:val="00065980"/>
    <w:rsid w:val="000666C9"/>
    <w:rsid w:val="00066F39"/>
    <w:rsid w:val="00067BF4"/>
    <w:rsid w:val="00070C20"/>
    <w:rsid w:val="00071508"/>
    <w:rsid w:val="00073FFC"/>
    <w:rsid w:val="000740E5"/>
    <w:rsid w:val="0007464C"/>
    <w:rsid w:val="00074CB9"/>
    <w:rsid w:val="0007643D"/>
    <w:rsid w:val="00076528"/>
    <w:rsid w:val="00076868"/>
    <w:rsid w:val="00077012"/>
    <w:rsid w:val="00077834"/>
    <w:rsid w:val="00077C2D"/>
    <w:rsid w:val="00080085"/>
    <w:rsid w:val="000801A5"/>
    <w:rsid w:val="000808A7"/>
    <w:rsid w:val="00080BEB"/>
    <w:rsid w:val="0008141C"/>
    <w:rsid w:val="000818B5"/>
    <w:rsid w:val="000819F7"/>
    <w:rsid w:val="0008200B"/>
    <w:rsid w:val="000827D9"/>
    <w:rsid w:val="00082B14"/>
    <w:rsid w:val="00082DCF"/>
    <w:rsid w:val="00082DF9"/>
    <w:rsid w:val="0008333F"/>
    <w:rsid w:val="00083502"/>
    <w:rsid w:val="00083785"/>
    <w:rsid w:val="00083A6D"/>
    <w:rsid w:val="0008411C"/>
    <w:rsid w:val="00084401"/>
    <w:rsid w:val="00084B3A"/>
    <w:rsid w:val="00084C28"/>
    <w:rsid w:val="0008520B"/>
    <w:rsid w:val="00086CA8"/>
    <w:rsid w:val="000870DD"/>
    <w:rsid w:val="0008723F"/>
    <w:rsid w:val="0008730B"/>
    <w:rsid w:val="0008759F"/>
    <w:rsid w:val="00090041"/>
    <w:rsid w:val="00090085"/>
    <w:rsid w:val="00090406"/>
    <w:rsid w:val="000904DA"/>
    <w:rsid w:val="000904E5"/>
    <w:rsid w:val="00090587"/>
    <w:rsid w:val="00090927"/>
    <w:rsid w:val="00090E37"/>
    <w:rsid w:val="00091130"/>
    <w:rsid w:val="00091373"/>
    <w:rsid w:val="000913DD"/>
    <w:rsid w:val="00091EFA"/>
    <w:rsid w:val="00092569"/>
    <w:rsid w:val="0009265A"/>
    <w:rsid w:val="00092F44"/>
    <w:rsid w:val="00093449"/>
    <w:rsid w:val="00093C81"/>
    <w:rsid w:val="00093F4F"/>
    <w:rsid w:val="000946BA"/>
    <w:rsid w:val="00095856"/>
    <w:rsid w:val="00095AC1"/>
    <w:rsid w:val="00095E40"/>
    <w:rsid w:val="00095EBB"/>
    <w:rsid w:val="000962B8"/>
    <w:rsid w:val="00096CA8"/>
    <w:rsid w:val="00096E3D"/>
    <w:rsid w:val="00096E4F"/>
    <w:rsid w:val="00097624"/>
    <w:rsid w:val="000A0602"/>
    <w:rsid w:val="000A1919"/>
    <w:rsid w:val="000A1C5A"/>
    <w:rsid w:val="000A1E6C"/>
    <w:rsid w:val="000A293C"/>
    <w:rsid w:val="000A2994"/>
    <w:rsid w:val="000A2D93"/>
    <w:rsid w:val="000A31D7"/>
    <w:rsid w:val="000A3269"/>
    <w:rsid w:val="000A3739"/>
    <w:rsid w:val="000A3BEF"/>
    <w:rsid w:val="000A4747"/>
    <w:rsid w:val="000A4A5A"/>
    <w:rsid w:val="000A54E5"/>
    <w:rsid w:val="000A5504"/>
    <w:rsid w:val="000A55DD"/>
    <w:rsid w:val="000A56D1"/>
    <w:rsid w:val="000A57F5"/>
    <w:rsid w:val="000A5D05"/>
    <w:rsid w:val="000A64A0"/>
    <w:rsid w:val="000A6A22"/>
    <w:rsid w:val="000A6C17"/>
    <w:rsid w:val="000A6EB5"/>
    <w:rsid w:val="000A706F"/>
    <w:rsid w:val="000A71FC"/>
    <w:rsid w:val="000B02B9"/>
    <w:rsid w:val="000B0389"/>
    <w:rsid w:val="000B04DA"/>
    <w:rsid w:val="000B053A"/>
    <w:rsid w:val="000B08A7"/>
    <w:rsid w:val="000B0C59"/>
    <w:rsid w:val="000B0DED"/>
    <w:rsid w:val="000B123C"/>
    <w:rsid w:val="000B1853"/>
    <w:rsid w:val="000B18F2"/>
    <w:rsid w:val="000B18FF"/>
    <w:rsid w:val="000B1D6C"/>
    <w:rsid w:val="000B2123"/>
    <w:rsid w:val="000B2691"/>
    <w:rsid w:val="000B283A"/>
    <w:rsid w:val="000B28AA"/>
    <w:rsid w:val="000B292F"/>
    <w:rsid w:val="000B2C14"/>
    <w:rsid w:val="000B2E93"/>
    <w:rsid w:val="000B2F57"/>
    <w:rsid w:val="000B3400"/>
    <w:rsid w:val="000B3544"/>
    <w:rsid w:val="000B41C8"/>
    <w:rsid w:val="000B42C3"/>
    <w:rsid w:val="000B51D1"/>
    <w:rsid w:val="000B5278"/>
    <w:rsid w:val="000B560C"/>
    <w:rsid w:val="000B5738"/>
    <w:rsid w:val="000B57D6"/>
    <w:rsid w:val="000B5AEB"/>
    <w:rsid w:val="000B5B79"/>
    <w:rsid w:val="000B5DDA"/>
    <w:rsid w:val="000B63DD"/>
    <w:rsid w:val="000B63F0"/>
    <w:rsid w:val="000B697A"/>
    <w:rsid w:val="000B706B"/>
    <w:rsid w:val="000B7287"/>
    <w:rsid w:val="000B7551"/>
    <w:rsid w:val="000B77AF"/>
    <w:rsid w:val="000B77BD"/>
    <w:rsid w:val="000B7EB4"/>
    <w:rsid w:val="000C23F5"/>
    <w:rsid w:val="000C2763"/>
    <w:rsid w:val="000C2F06"/>
    <w:rsid w:val="000C2FF5"/>
    <w:rsid w:val="000C38F6"/>
    <w:rsid w:val="000C3938"/>
    <w:rsid w:val="000C3E47"/>
    <w:rsid w:val="000C3F13"/>
    <w:rsid w:val="000C3F2D"/>
    <w:rsid w:val="000C4272"/>
    <w:rsid w:val="000C43B0"/>
    <w:rsid w:val="000C4517"/>
    <w:rsid w:val="000C45D1"/>
    <w:rsid w:val="000C4919"/>
    <w:rsid w:val="000C5873"/>
    <w:rsid w:val="000C645F"/>
    <w:rsid w:val="000C6950"/>
    <w:rsid w:val="000C6AC1"/>
    <w:rsid w:val="000C6F90"/>
    <w:rsid w:val="000C7420"/>
    <w:rsid w:val="000C7509"/>
    <w:rsid w:val="000C7626"/>
    <w:rsid w:val="000C76D7"/>
    <w:rsid w:val="000C7D7D"/>
    <w:rsid w:val="000C7DD0"/>
    <w:rsid w:val="000C7E38"/>
    <w:rsid w:val="000D0077"/>
    <w:rsid w:val="000D0863"/>
    <w:rsid w:val="000D087F"/>
    <w:rsid w:val="000D1932"/>
    <w:rsid w:val="000D245B"/>
    <w:rsid w:val="000D2A85"/>
    <w:rsid w:val="000D36C0"/>
    <w:rsid w:val="000D38FF"/>
    <w:rsid w:val="000D4C31"/>
    <w:rsid w:val="000D578B"/>
    <w:rsid w:val="000D57DD"/>
    <w:rsid w:val="000D5856"/>
    <w:rsid w:val="000D5F88"/>
    <w:rsid w:val="000D6193"/>
    <w:rsid w:val="000D64F7"/>
    <w:rsid w:val="000D6879"/>
    <w:rsid w:val="000D68B0"/>
    <w:rsid w:val="000D6B34"/>
    <w:rsid w:val="000D6F45"/>
    <w:rsid w:val="000D76CD"/>
    <w:rsid w:val="000D76E3"/>
    <w:rsid w:val="000D77CF"/>
    <w:rsid w:val="000D7A1E"/>
    <w:rsid w:val="000D7BEB"/>
    <w:rsid w:val="000E032D"/>
    <w:rsid w:val="000E09BE"/>
    <w:rsid w:val="000E0A03"/>
    <w:rsid w:val="000E0AD9"/>
    <w:rsid w:val="000E10FD"/>
    <w:rsid w:val="000E11FB"/>
    <w:rsid w:val="000E1525"/>
    <w:rsid w:val="000E236C"/>
    <w:rsid w:val="000E26FF"/>
    <w:rsid w:val="000E28DA"/>
    <w:rsid w:val="000E29A8"/>
    <w:rsid w:val="000E2AF5"/>
    <w:rsid w:val="000E2B4B"/>
    <w:rsid w:val="000E2BB2"/>
    <w:rsid w:val="000E2C61"/>
    <w:rsid w:val="000E2E9A"/>
    <w:rsid w:val="000E31EF"/>
    <w:rsid w:val="000E31F2"/>
    <w:rsid w:val="000E3847"/>
    <w:rsid w:val="000E39B1"/>
    <w:rsid w:val="000E3CEF"/>
    <w:rsid w:val="000E488B"/>
    <w:rsid w:val="000E4A6C"/>
    <w:rsid w:val="000E4B4A"/>
    <w:rsid w:val="000E5DAD"/>
    <w:rsid w:val="000E6048"/>
    <w:rsid w:val="000E6585"/>
    <w:rsid w:val="000E6902"/>
    <w:rsid w:val="000E699B"/>
    <w:rsid w:val="000E6D91"/>
    <w:rsid w:val="000E789C"/>
    <w:rsid w:val="000E7D71"/>
    <w:rsid w:val="000F0283"/>
    <w:rsid w:val="000F02D2"/>
    <w:rsid w:val="000F0719"/>
    <w:rsid w:val="000F097A"/>
    <w:rsid w:val="000F0C4A"/>
    <w:rsid w:val="000F0D38"/>
    <w:rsid w:val="000F107E"/>
    <w:rsid w:val="000F14A4"/>
    <w:rsid w:val="000F1AFF"/>
    <w:rsid w:val="000F1DED"/>
    <w:rsid w:val="000F2391"/>
    <w:rsid w:val="000F2487"/>
    <w:rsid w:val="000F275A"/>
    <w:rsid w:val="000F2CA5"/>
    <w:rsid w:val="000F3A32"/>
    <w:rsid w:val="000F3D28"/>
    <w:rsid w:val="000F3DD9"/>
    <w:rsid w:val="000F42B8"/>
    <w:rsid w:val="000F4712"/>
    <w:rsid w:val="000F4795"/>
    <w:rsid w:val="000F4B1D"/>
    <w:rsid w:val="000F4CAD"/>
    <w:rsid w:val="000F5372"/>
    <w:rsid w:val="000F5D47"/>
    <w:rsid w:val="000F69CE"/>
    <w:rsid w:val="000F6BA6"/>
    <w:rsid w:val="000F6CB9"/>
    <w:rsid w:val="000F7256"/>
    <w:rsid w:val="000F7779"/>
    <w:rsid w:val="0010097B"/>
    <w:rsid w:val="0010115F"/>
    <w:rsid w:val="001013CD"/>
    <w:rsid w:val="001018BD"/>
    <w:rsid w:val="0010197E"/>
    <w:rsid w:val="00101C87"/>
    <w:rsid w:val="001028ED"/>
    <w:rsid w:val="001029FC"/>
    <w:rsid w:val="00102A0E"/>
    <w:rsid w:val="00102B0C"/>
    <w:rsid w:val="00103B96"/>
    <w:rsid w:val="00103E91"/>
    <w:rsid w:val="00104AEF"/>
    <w:rsid w:val="001051EE"/>
    <w:rsid w:val="00105B36"/>
    <w:rsid w:val="00105FBE"/>
    <w:rsid w:val="00106834"/>
    <w:rsid w:val="0010745A"/>
    <w:rsid w:val="001076E8"/>
    <w:rsid w:val="0011067C"/>
    <w:rsid w:val="00110891"/>
    <w:rsid w:val="00110DCF"/>
    <w:rsid w:val="00110EC1"/>
    <w:rsid w:val="001113DF"/>
    <w:rsid w:val="001117A9"/>
    <w:rsid w:val="00111B87"/>
    <w:rsid w:val="00111D0C"/>
    <w:rsid w:val="001126F2"/>
    <w:rsid w:val="00113761"/>
    <w:rsid w:val="0011389E"/>
    <w:rsid w:val="00113C0C"/>
    <w:rsid w:val="00113E3D"/>
    <w:rsid w:val="001142F4"/>
    <w:rsid w:val="00114514"/>
    <w:rsid w:val="001148AF"/>
    <w:rsid w:val="00114D39"/>
    <w:rsid w:val="00115413"/>
    <w:rsid w:val="00115705"/>
    <w:rsid w:val="00115978"/>
    <w:rsid w:val="00115A46"/>
    <w:rsid w:val="00115A6C"/>
    <w:rsid w:val="00115A82"/>
    <w:rsid w:val="00115B55"/>
    <w:rsid w:val="00115DEB"/>
    <w:rsid w:val="00116388"/>
    <w:rsid w:val="001167CF"/>
    <w:rsid w:val="001169DC"/>
    <w:rsid w:val="001169FC"/>
    <w:rsid w:val="001176A9"/>
    <w:rsid w:val="0012085F"/>
    <w:rsid w:val="00120F6A"/>
    <w:rsid w:val="00122DD5"/>
    <w:rsid w:val="00123766"/>
    <w:rsid w:val="00123A17"/>
    <w:rsid w:val="00123B1E"/>
    <w:rsid w:val="001241A3"/>
    <w:rsid w:val="001241E7"/>
    <w:rsid w:val="00124370"/>
    <w:rsid w:val="001246AE"/>
    <w:rsid w:val="001246F1"/>
    <w:rsid w:val="00124863"/>
    <w:rsid w:val="00125033"/>
    <w:rsid w:val="00125034"/>
    <w:rsid w:val="00126FEA"/>
    <w:rsid w:val="00127120"/>
    <w:rsid w:val="0012793C"/>
    <w:rsid w:val="00130183"/>
    <w:rsid w:val="001302D7"/>
    <w:rsid w:val="00130FAF"/>
    <w:rsid w:val="0013179A"/>
    <w:rsid w:val="001317D6"/>
    <w:rsid w:val="00131979"/>
    <w:rsid w:val="00131BF1"/>
    <w:rsid w:val="00131DC9"/>
    <w:rsid w:val="001326B0"/>
    <w:rsid w:val="00132827"/>
    <w:rsid w:val="00132A9B"/>
    <w:rsid w:val="00132BFB"/>
    <w:rsid w:val="00132C2C"/>
    <w:rsid w:val="001335B1"/>
    <w:rsid w:val="00133BA4"/>
    <w:rsid w:val="00133C16"/>
    <w:rsid w:val="00133C2C"/>
    <w:rsid w:val="00133FDE"/>
    <w:rsid w:val="0013407B"/>
    <w:rsid w:val="001340D4"/>
    <w:rsid w:val="001349CB"/>
    <w:rsid w:val="00134C9F"/>
    <w:rsid w:val="00134EBE"/>
    <w:rsid w:val="0013538E"/>
    <w:rsid w:val="00135521"/>
    <w:rsid w:val="00135673"/>
    <w:rsid w:val="001359F3"/>
    <w:rsid w:val="00135B65"/>
    <w:rsid w:val="00135FD7"/>
    <w:rsid w:val="00136063"/>
    <w:rsid w:val="00136383"/>
    <w:rsid w:val="00136514"/>
    <w:rsid w:val="00136897"/>
    <w:rsid w:val="0013733A"/>
    <w:rsid w:val="001377AA"/>
    <w:rsid w:val="00137D07"/>
    <w:rsid w:val="00137E31"/>
    <w:rsid w:val="001402F5"/>
    <w:rsid w:val="00140522"/>
    <w:rsid w:val="00140641"/>
    <w:rsid w:val="001406C3"/>
    <w:rsid w:val="00140FBE"/>
    <w:rsid w:val="001410EF"/>
    <w:rsid w:val="00141959"/>
    <w:rsid w:val="00141D64"/>
    <w:rsid w:val="00141E37"/>
    <w:rsid w:val="00142181"/>
    <w:rsid w:val="001422AB"/>
    <w:rsid w:val="00142741"/>
    <w:rsid w:val="0014294C"/>
    <w:rsid w:val="00142F97"/>
    <w:rsid w:val="0014330A"/>
    <w:rsid w:val="00144770"/>
    <w:rsid w:val="0014482F"/>
    <w:rsid w:val="00145065"/>
    <w:rsid w:val="00145392"/>
    <w:rsid w:val="0014561F"/>
    <w:rsid w:val="00145626"/>
    <w:rsid w:val="00145650"/>
    <w:rsid w:val="00145E52"/>
    <w:rsid w:val="001461B1"/>
    <w:rsid w:val="001466D3"/>
    <w:rsid w:val="00146D22"/>
    <w:rsid w:val="00147514"/>
    <w:rsid w:val="00147778"/>
    <w:rsid w:val="0014781A"/>
    <w:rsid w:val="00147E4B"/>
    <w:rsid w:val="0015060D"/>
    <w:rsid w:val="001507E2"/>
    <w:rsid w:val="00151577"/>
    <w:rsid w:val="00151985"/>
    <w:rsid w:val="001523E2"/>
    <w:rsid w:val="0015288C"/>
    <w:rsid w:val="00152C8E"/>
    <w:rsid w:val="00152CB7"/>
    <w:rsid w:val="00153738"/>
    <w:rsid w:val="0015466C"/>
    <w:rsid w:val="001549BE"/>
    <w:rsid w:val="00154EDA"/>
    <w:rsid w:val="00154F8C"/>
    <w:rsid w:val="00154F95"/>
    <w:rsid w:val="001550FF"/>
    <w:rsid w:val="0015536B"/>
    <w:rsid w:val="001553F0"/>
    <w:rsid w:val="00155AB8"/>
    <w:rsid w:val="00155C0D"/>
    <w:rsid w:val="00155D02"/>
    <w:rsid w:val="00156028"/>
    <w:rsid w:val="001562E2"/>
    <w:rsid w:val="00156A4A"/>
    <w:rsid w:val="00156A9C"/>
    <w:rsid w:val="00156D56"/>
    <w:rsid w:val="001577EB"/>
    <w:rsid w:val="00157FEA"/>
    <w:rsid w:val="00160532"/>
    <w:rsid w:val="00160853"/>
    <w:rsid w:val="0016165E"/>
    <w:rsid w:val="00161C19"/>
    <w:rsid w:val="00162935"/>
    <w:rsid w:val="00163079"/>
    <w:rsid w:val="0016338F"/>
    <w:rsid w:val="0016368D"/>
    <w:rsid w:val="00163E58"/>
    <w:rsid w:val="00163E8A"/>
    <w:rsid w:val="001641EE"/>
    <w:rsid w:val="0016481F"/>
    <w:rsid w:val="00164C28"/>
    <w:rsid w:val="00165A69"/>
    <w:rsid w:val="00165E37"/>
    <w:rsid w:val="00165EBF"/>
    <w:rsid w:val="0016636A"/>
    <w:rsid w:val="0016656B"/>
    <w:rsid w:val="001667E1"/>
    <w:rsid w:val="001668D8"/>
    <w:rsid w:val="0016711C"/>
    <w:rsid w:val="00167199"/>
    <w:rsid w:val="001676D4"/>
    <w:rsid w:val="00170813"/>
    <w:rsid w:val="0017093A"/>
    <w:rsid w:val="00170CDF"/>
    <w:rsid w:val="00170E07"/>
    <w:rsid w:val="00171103"/>
    <w:rsid w:val="0017145F"/>
    <w:rsid w:val="00171520"/>
    <w:rsid w:val="0017173D"/>
    <w:rsid w:val="00171B20"/>
    <w:rsid w:val="00171D87"/>
    <w:rsid w:val="00172169"/>
    <w:rsid w:val="00172186"/>
    <w:rsid w:val="00172D01"/>
    <w:rsid w:val="001732D2"/>
    <w:rsid w:val="00173359"/>
    <w:rsid w:val="001733A1"/>
    <w:rsid w:val="00174240"/>
    <w:rsid w:val="0017436C"/>
    <w:rsid w:val="00174383"/>
    <w:rsid w:val="001751C0"/>
    <w:rsid w:val="001753C4"/>
    <w:rsid w:val="00175705"/>
    <w:rsid w:val="00175739"/>
    <w:rsid w:val="001759C5"/>
    <w:rsid w:val="00175AB3"/>
    <w:rsid w:val="00175BE9"/>
    <w:rsid w:val="00175CFE"/>
    <w:rsid w:val="00176047"/>
    <w:rsid w:val="00176C80"/>
    <w:rsid w:val="00177152"/>
    <w:rsid w:val="001771B2"/>
    <w:rsid w:val="00177E35"/>
    <w:rsid w:val="001805C9"/>
    <w:rsid w:val="0018071E"/>
    <w:rsid w:val="00180829"/>
    <w:rsid w:val="001808E5"/>
    <w:rsid w:val="00180AB9"/>
    <w:rsid w:val="00180E03"/>
    <w:rsid w:val="00181179"/>
    <w:rsid w:val="001815F8"/>
    <w:rsid w:val="00182697"/>
    <w:rsid w:val="00183B5F"/>
    <w:rsid w:val="00183CE8"/>
    <w:rsid w:val="001840F6"/>
    <w:rsid w:val="00184715"/>
    <w:rsid w:val="00184866"/>
    <w:rsid w:val="00184BC2"/>
    <w:rsid w:val="00184CA2"/>
    <w:rsid w:val="0018560C"/>
    <w:rsid w:val="0018599D"/>
    <w:rsid w:val="00185CE3"/>
    <w:rsid w:val="00186047"/>
    <w:rsid w:val="001867DA"/>
    <w:rsid w:val="00186A7B"/>
    <w:rsid w:val="00186ADF"/>
    <w:rsid w:val="00186B82"/>
    <w:rsid w:val="00186B9E"/>
    <w:rsid w:val="001901B4"/>
    <w:rsid w:val="001905AE"/>
    <w:rsid w:val="00190987"/>
    <w:rsid w:val="00191293"/>
    <w:rsid w:val="00191921"/>
    <w:rsid w:val="00191A91"/>
    <w:rsid w:val="001921A1"/>
    <w:rsid w:val="001923D8"/>
    <w:rsid w:val="00192442"/>
    <w:rsid w:val="001926BE"/>
    <w:rsid w:val="001927DA"/>
    <w:rsid w:val="00192C18"/>
    <w:rsid w:val="00193083"/>
    <w:rsid w:val="001930BD"/>
    <w:rsid w:val="001937F5"/>
    <w:rsid w:val="00193B40"/>
    <w:rsid w:val="00194783"/>
    <w:rsid w:val="001952A5"/>
    <w:rsid w:val="001952D3"/>
    <w:rsid w:val="00195324"/>
    <w:rsid w:val="001955E5"/>
    <w:rsid w:val="0019676D"/>
    <w:rsid w:val="00196D25"/>
    <w:rsid w:val="00196DC8"/>
    <w:rsid w:val="0019733A"/>
    <w:rsid w:val="001973E1"/>
    <w:rsid w:val="001973EA"/>
    <w:rsid w:val="0019791A"/>
    <w:rsid w:val="00197A47"/>
    <w:rsid w:val="00197D9D"/>
    <w:rsid w:val="001A015D"/>
    <w:rsid w:val="001A0EBA"/>
    <w:rsid w:val="001A0ECA"/>
    <w:rsid w:val="001A1A54"/>
    <w:rsid w:val="001A1E49"/>
    <w:rsid w:val="001A2910"/>
    <w:rsid w:val="001A2A0D"/>
    <w:rsid w:val="001A2B5A"/>
    <w:rsid w:val="001A357E"/>
    <w:rsid w:val="001A3669"/>
    <w:rsid w:val="001A372A"/>
    <w:rsid w:val="001A413B"/>
    <w:rsid w:val="001A4353"/>
    <w:rsid w:val="001A4616"/>
    <w:rsid w:val="001A4B5E"/>
    <w:rsid w:val="001A5AF8"/>
    <w:rsid w:val="001A63B4"/>
    <w:rsid w:val="001A6444"/>
    <w:rsid w:val="001A6F40"/>
    <w:rsid w:val="001A7234"/>
    <w:rsid w:val="001A7665"/>
    <w:rsid w:val="001A7A26"/>
    <w:rsid w:val="001B0025"/>
    <w:rsid w:val="001B060A"/>
    <w:rsid w:val="001B07D8"/>
    <w:rsid w:val="001B07E1"/>
    <w:rsid w:val="001B11D0"/>
    <w:rsid w:val="001B1210"/>
    <w:rsid w:val="001B1670"/>
    <w:rsid w:val="001B16CE"/>
    <w:rsid w:val="001B1A83"/>
    <w:rsid w:val="001B1CB5"/>
    <w:rsid w:val="001B1DB1"/>
    <w:rsid w:val="001B1E52"/>
    <w:rsid w:val="001B2835"/>
    <w:rsid w:val="001B2842"/>
    <w:rsid w:val="001B31A0"/>
    <w:rsid w:val="001B3221"/>
    <w:rsid w:val="001B3F83"/>
    <w:rsid w:val="001B56D4"/>
    <w:rsid w:val="001B5BF7"/>
    <w:rsid w:val="001B605A"/>
    <w:rsid w:val="001B6068"/>
    <w:rsid w:val="001B6202"/>
    <w:rsid w:val="001B6875"/>
    <w:rsid w:val="001B6E69"/>
    <w:rsid w:val="001B739C"/>
    <w:rsid w:val="001B74FF"/>
    <w:rsid w:val="001B760C"/>
    <w:rsid w:val="001B77FD"/>
    <w:rsid w:val="001B78E0"/>
    <w:rsid w:val="001B7916"/>
    <w:rsid w:val="001B7FCE"/>
    <w:rsid w:val="001C0349"/>
    <w:rsid w:val="001C08EC"/>
    <w:rsid w:val="001C090C"/>
    <w:rsid w:val="001C0C1A"/>
    <w:rsid w:val="001C0DEC"/>
    <w:rsid w:val="001C14F8"/>
    <w:rsid w:val="001C15A4"/>
    <w:rsid w:val="001C1DCE"/>
    <w:rsid w:val="001C1EC9"/>
    <w:rsid w:val="001C23B7"/>
    <w:rsid w:val="001C2E0F"/>
    <w:rsid w:val="001C31A2"/>
    <w:rsid w:val="001C3347"/>
    <w:rsid w:val="001C3FE5"/>
    <w:rsid w:val="001C4944"/>
    <w:rsid w:val="001C4B50"/>
    <w:rsid w:val="001C4F4D"/>
    <w:rsid w:val="001C5135"/>
    <w:rsid w:val="001C56B5"/>
    <w:rsid w:val="001C57C2"/>
    <w:rsid w:val="001C5F6E"/>
    <w:rsid w:val="001C7EEA"/>
    <w:rsid w:val="001D0039"/>
    <w:rsid w:val="001D11AF"/>
    <w:rsid w:val="001D1ABF"/>
    <w:rsid w:val="001D1C7B"/>
    <w:rsid w:val="001D220C"/>
    <w:rsid w:val="001D2660"/>
    <w:rsid w:val="001D2872"/>
    <w:rsid w:val="001D2954"/>
    <w:rsid w:val="001D2EF4"/>
    <w:rsid w:val="001D30C9"/>
    <w:rsid w:val="001D30E3"/>
    <w:rsid w:val="001D33ED"/>
    <w:rsid w:val="001D3900"/>
    <w:rsid w:val="001D3983"/>
    <w:rsid w:val="001D3BED"/>
    <w:rsid w:val="001D4D62"/>
    <w:rsid w:val="001D4E5A"/>
    <w:rsid w:val="001D5291"/>
    <w:rsid w:val="001D58FD"/>
    <w:rsid w:val="001D61E6"/>
    <w:rsid w:val="001D6962"/>
    <w:rsid w:val="001D7240"/>
    <w:rsid w:val="001D770B"/>
    <w:rsid w:val="001D7CD6"/>
    <w:rsid w:val="001E0083"/>
    <w:rsid w:val="001E045A"/>
    <w:rsid w:val="001E068D"/>
    <w:rsid w:val="001E0B28"/>
    <w:rsid w:val="001E125D"/>
    <w:rsid w:val="001E1429"/>
    <w:rsid w:val="001E15A0"/>
    <w:rsid w:val="001E162F"/>
    <w:rsid w:val="001E16A2"/>
    <w:rsid w:val="001E178E"/>
    <w:rsid w:val="001E17B1"/>
    <w:rsid w:val="001E20F5"/>
    <w:rsid w:val="001E2580"/>
    <w:rsid w:val="001E2B3D"/>
    <w:rsid w:val="001E2E9E"/>
    <w:rsid w:val="001E314B"/>
    <w:rsid w:val="001E32B5"/>
    <w:rsid w:val="001E3574"/>
    <w:rsid w:val="001E35EE"/>
    <w:rsid w:val="001E388B"/>
    <w:rsid w:val="001E428D"/>
    <w:rsid w:val="001E459A"/>
    <w:rsid w:val="001E4C4F"/>
    <w:rsid w:val="001E510A"/>
    <w:rsid w:val="001E51F6"/>
    <w:rsid w:val="001E6343"/>
    <w:rsid w:val="001E6E60"/>
    <w:rsid w:val="001E73A8"/>
    <w:rsid w:val="001E73FF"/>
    <w:rsid w:val="001E75B5"/>
    <w:rsid w:val="001E76C4"/>
    <w:rsid w:val="001E7CF1"/>
    <w:rsid w:val="001E7D66"/>
    <w:rsid w:val="001F09C8"/>
    <w:rsid w:val="001F1B25"/>
    <w:rsid w:val="001F1CA1"/>
    <w:rsid w:val="001F1D94"/>
    <w:rsid w:val="001F2820"/>
    <w:rsid w:val="001F2A79"/>
    <w:rsid w:val="001F2D00"/>
    <w:rsid w:val="001F3094"/>
    <w:rsid w:val="001F3658"/>
    <w:rsid w:val="001F3995"/>
    <w:rsid w:val="001F4027"/>
    <w:rsid w:val="001F441C"/>
    <w:rsid w:val="001F471C"/>
    <w:rsid w:val="001F4CED"/>
    <w:rsid w:val="001F5094"/>
    <w:rsid w:val="001F5CE1"/>
    <w:rsid w:val="001F5ED9"/>
    <w:rsid w:val="001F7C6A"/>
    <w:rsid w:val="001F7EDB"/>
    <w:rsid w:val="002002E5"/>
    <w:rsid w:val="00200540"/>
    <w:rsid w:val="002012F3"/>
    <w:rsid w:val="002014A6"/>
    <w:rsid w:val="00202BAC"/>
    <w:rsid w:val="00202D56"/>
    <w:rsid w:val="00202FC3"/>
    <w:rsid w:val="002030DA"/>
    <w:rsid w:val="00203286"/>
    <w:rsid w:val="00203A2F"/>
    <w:rsid w:val="00203BCD"/>
    <w:rsid w:val="00203DF9"/>
    <w:rsid w:val="00204205"/>
    <w:rsid w:val="0020480B"/>
    <w:rsid w:val="0020488E"/>
    <w:rsid w:val="00204C6B"/>
    <w:rsid w:val="00205903"/>
    <w:rsid w:val="00205BD2"/>
    <w:rsid w:val="00206D3A"/>
    <w:rsid w:val="00207572"/>
    <w:rsid w:val="00207E0F"/>
    <w:rsid w:val="00207F58"/>
    <w:rsid w:val="00210C8D"/>
    <w:rsid w:val="002111A2"/>
    <w:rsid w:val="00211977"/>
    <w:rsid w:val="00211DED"/>
    <w:rsid w:val="00211E5A"/>
    <w:rsid w:val="00211E7B"/>
    <w:rsid w:val="00212B14"/>
    <w:rsid w:val="00212CEE"/>
    <w:rsid w:val="00212D45"/>
    <w:rsid w:val="00213094"/>
    <w:rsid w:val="00213D82"/>
    <w:rsid w:val="00213F16"/>
    <w:rsid w:val="002140CF"/>
    <w:rsid w:val="00214504"/>
    <w:rsid w:val="0021490E"/>
    <w:rsid w:val="00215089"/>
    <w:rsid w:val="002154F2"/>
    <w:rsid w:val="00215818"/>
    <w:rsid w:val="00216793"/>
    <w:rsid w:val="00216794"/>
    <w:rsid w:val="002167B6"/>
    <w:rsid w:val="00216ED6"/>
    <w:rsid w:val="00217102"/>
    <w:rsid w:val="002173C6"/>
    <w:rsid w:val="002173D8"/>
    <w:rsid w:val="002178D8"/>
    <w:rsid w:val="00217928"/>
    <w:rsid w:val="00217AC7"/>
    <w:rsid w:val="00217FC8"/>
    <w:rsid w:val="00220097"/>
    <w:rsid w:val="002200A4"/>
    <w:rsid w:val="00220AE3"/>
    <w:rsid w:val="00220B94"/>
    <w:rsid w:val="00220FDF"/>
    <w:rsid w:val="00221278"/>
    <w:rsid w:val="00221C30"/>
    <w:rsid w:val="00222168"/>
    <w:rsid w:val="00222265"/>
    <w:rsid w:val="00222449"/>
    <w:rsid w:val="0022255A"/>
    <w:rsid w:val="00222AF4"/>
    <w:rsid w:val="00222BD1"/>
    <w:rsid w:val="00222CC2"/>
    <w:rsid w:val="00223445"/>
    <w:rsid w:val="00224C76"/>
    <w:rsid w:val="00224D5D"/>
    <w:rsid w:val="00224FCA"/>
    <w:rsid w:val="002258C0"/>
    <w:rsid w:val="00225C75"/>
    <w:rsid w:val="00225F68"/>
    <w:rsid w:val="00226A8E"/>
    <w:rsid w:val="002270BE"/>
    <w:rsid w:val="00227124"/>
    <w:rsid w:val="00227318"/>
    <w:rsid w:val="0022735C"/>
    <w:rsid w:val="00227469"/>
    <w:rsid w:val="0022750D"/>
    <w:rsid w:val="00227656"/>
    <w:rsid w:val="00227C9D"/>
    <w:rsid w:val="00230DBC"/>
    <w:rsid w:val="00230FF3"/>
    <w:rsid w:val="00231770"/>
    <w:rsid w:val="00231A24"/>
    <w:rsid w:val="00231D85"/>
    <w:rsid w:val="00231F01"/>
    <w:rsid w:val="00232585"/>
    <w:rsid w:val="00232750"/>
    <w:rsid w:val="00232DA7"/>
    <w:rsid w:val="002332AF"/>
    <w:rsid w:val="0023335E"/>
    <w:rsid w:val="0023390C"/>
    <w:rsid w:val="00233E16"/>
    <w:rsid w:val="00233E3F"/>
    <w:rsid w:val="002346F2"/>
    <w:rsid w:val="00234863"/>
    <w:rsid w:val="00234AF0"/>
    <w:rsid w:val="0023528B"/>
    <w:rsid w:val="002361EF"/>
    <w:rsid w:val="002367DB"/>
    <w:rsid w:val="00236BBB"/>
    <w:rsid w:val="00237825"/>
    <w:rsid w:val="00240652"/>
    <w:rsid w:val="0024078A"/>
    <w:rsid w:val="00240841"/>
    <w:rsid w:val="00240AAB"/>
    <w:rsid w:val="002410CA"/>
    <w:rsid w:val="002413CA"/>
    <w:rsid w:val="00241644"/>
    <w:rsid w:val="00241755"/>
    <w:rsid w:val="002422D4"/>
    <w:rsid w:val="002423D6"/>
    <w:rsid w:val="0024285F"/>
    <w:rsid w:val="00243646"/>
    <w:rsid w:val="0024399E"/>
    <w:rsid w:val="00243D66"/>
    <w:rsid w:val="00244774"/>
    <w:rsid w:val="002456E0"/>
    <w:rsid w:val="00245B5A"/>
    <w:rsid w:val="00246275"/>
    <w:rsid w:val="00246299"/>
    <w:rsid w:val="00246853"/>
    <w:rsid w:val="002468D2"/>
    <w:rsid w:val="00246D1E"/>
    <w:rsid w:val="00247E3B"/>
    <w:rsid w:val="00247FBD"/>
    <w:rsid w:val="0025071D"/>
    <w:rsid w:val="002507ED"/>
    <w:rsid w:val="00250A46"/>
    <w:rsid w:val="00251235"/>
    <w:rsid w:val="0025156B"/>
    <w:rsid w:val="002518D8"/>
    <w:rsid w:val="00252FAA"/>
    <w:rsid w:val="00253DF1"/>
    <w:rsid w:val="0025434C"/>
    <w:rsid w:val="00254891"/>
    <w:rsid w:val="002548A1"/>
    <w:rsid w:val="00255252"/>
    <w:rsid w:val="002555A5"/>
    <w:rsid w:val="0025585F"/>
    <w:rsid w:val="002559F8"/>
    <w:rsid w:val="00255A2E"/>
    <w:rsid w:val="00255B04"/>
    <w:rsid w:val="0025601E"/>
    <w:rsid w:val="002565A7"/>
    <w:rsid w:val="0025666A"/>
    <w:rsid w:val="00256997"/>
    <w:rsid w:val="00256BA9"/>
    <w:rsid w:val="002573CC"/>
    <w:rsid w:val="00257673"/>
    <w:rsid w:val="0025782C"/>
    <w:rsid w:val="00257DF5"/>
    <w:rsid w:val="00260048"/>
    <w:rsid w:val="00260684"/>
    <w:rsid w:val="00260A53"/>
    <w:rsid w:val="00260C50"/>
    <w:rsid w:val="0026121D"/>
    <w:rsid w:val="0026193A"/>
    <w:rsid w:val="00261B17"/>
    <w:rsid w:val="00261BD3"/>
    <w:rsid w:val="00261D94"/>
    <w:rsid w:val="0026208C"/>
    <w:rsid w:val="00262D3F"/>
    <w:rsid w:val="00262E4D"/>
    <w:rsid w:val="00263D14"/>
    <w:rsid w:val="00264664"/>
    <w:rsid w:val="002647FF"/>
    <w:rsid w:val="00264A44"/>
    <w:rsid w:val="002651D7"/>
    <w:rsid w:val="00265479"/>
    <w:rsid w:val="002658A7"/>
    <w:rsid w:val="00265CB0"/>
    <w:rsid w:val="00265E4C"/>
    <w:rsid w:val="00265F7B"/>
    <w:rsid w:val="00266D49"/>
    <w:rsid w:val="00266DB8"/>
    <w:rsid w:val="00266E4E"/>
    <w:rsid w:val="00266F37"/>
    <w:rsid w:val="00267BAD"/>
    <w:rsid w:val="00267D00"/>
    <w:rsid w:val="00270C02"/>
    <w:rsid w:val="00271187"/>
    <w:rsid w:val="00272323"/>
    <w:rsid w:val="002727AF"/>
    <w:rsid w:val="00272F56"/>
    <w:rsid w:val="00272F6D"/>
    <w:rsid w:val="00273114"/>
    <w:rsid w:val="002735ED"/>
    <w:rsid w:val="002739E8"/>
    <w:rsid w:val="00273C62"/>
    <w:rsid w:val="002747C4"/>
    <w:rsid w:val="0027484F"/>
    <w:rsid w:val="00274B98"/>
    <w:rsid w:val="00274CF3"/>
    <w:rsid w:val="00275262"/>
    <w:rsid w:val="00275BC3"/>
    <w:rsid w:val="00275C91"/>
    <w:rsid w:val="00275DC9"/>
    <w:rsid w:val="002764FD"/>
    <w:rsid w:val="002766CF"/>
    <w:rsid w:val="002771BA"/>
    <w:rsid w:val="002809BA"/>
    <w:rsid w:val="00281136"/>
    <w:rsid w:val="00281D4C"/>
    <w:rsid w:val="00281DA5"/>
    <w:rsid w:val="00281FBA"/>
    <w:rsid w:val="00281FDB"/>
    <w:rsid w:val="002822C0"/>
    <w:rsid w:val="0028246B"/>
    <w:rsid w:val="0028247A"/>
    <w:rsid w:val="002825E1"/>
    <w:rsid w:val="00283199"/>
    <w:rsid w:val="00283C89"/>
    <w:rsid w:val="00284162"/>
    <w:rsid w:val="002843BE"/>
    <w:rsid w:val="002849E4"/>
    <w:rsid w:val="00285487"/>
    <w:rsid w:val="00285712"/>
    <w:rsid w:val="00285842"/>
    <w:rsid w:val="00285CA5"/>
    <w:rsid w:val="00285DBF"/>
    <w:rsid w:val="00285EBD"/>
    <w:rsid w:val="00286221"/>
    <w:rsid w:val="00286A43"/>
    <w:rsid w:val="00287279"/>
    <w:rsid w:val="00287886"/>
    <w:rsid w:val="00287947"/>
    <w:rsid w:val="00287D1B"/>
    <w:rsid w:val="0029152C"/>
    <w:rsid w:val="00291D51"/>
    <w:rsid w:val="00292628"/>
    <w:rsid w:val="00292BD1"/>
    <w:rsid w:val="00293210"/>
    <w:rsid w:val="0029330F"/>
    <w:rsid w:val="00293D76"/>
    <w:rsid w:val="0029443C"/>
    <w:rsid w:val="00294539"/>
    <w:rsid w:val="00294CB6"/>
    <w:rsid w:val="00294D57"/>
    <w:rsid w:val="002951A0"/>
    <w:rsid w:val="00295316"/>
    <w:rsid w:val="002964A9"/>
    <w:rsid w:val="002964D4"/>
    <w:rsid w:val="00296BEC"/>
    <w:rsid w:val="00296C90"/>
    <w:rsid w:val="002972B1"/>
    <w:rsid w:val="002A0187"/>
    <w:rsid w:val="002A065D"/>
    <w:rsid w:val="002A06B7"/>
    <w:rsid w:val="002A0935"/>
    <w:rsid w:val="002A0A2B"/>
    <w:rsid w:val="002A12A5"/>
    <w:rsid w:val="002A145C"/>
    <w:rsid w:val="002A1E17"/>
    <w:rsid w:val="002A2033"/>
    <w:rsid w:val="002A224A"/>
    <w:rsid w:val="002A3062"/>
    <w:rsid w:val="002A32A5"/>
    <w:rsid w:val="002A3A03"/>
    <w:rsid w:val="002A3C4F"/>
    <w:rsid w:val="002A3D2C"/>
    <w:rsid w:val="002A4045"/>
    <w:rsid w:val="002A4817"/>
    <w:rsid w:val="002A4D49"/>
    <w:rsid w:val="002A4EA1"/>
    <w:rsid w:val="002A54FB"/>
    <w:rsid w:val="002A5B9D"/>
    <w:rsid w:val="002A5BB1"/>
    <w:rsid w:val="002A6467"/>
    <w:rsid w:val="002A66D6"/>
    <w:rsid w:val="002A6EEE"/>
    <w:rsid w:val="002A7544"/>
    <w:rsid w:val="002A79B5"/>
    <w:rsid w:val="002A7F8F"/>
    <w:rsid w:val="002B007B"/>
    <w:rsid w:val="002B02AC"/>
    <w:rsid w:val="002B0F26"/>
    <w:rsid w:val="002B15A3"/>
    <w:rsid w:val="002B15F4"/>
    <w:rsid w:val="002B1B70"/>
    <w:rsid w:val="002B1FB0"/>
    <w:rsid w:val="002B2838"/>
    <w:rsid w:val="002B3269"/>
    <w:rsid w:val="002B3333"/>
    <w:rsid w:val="002B34B5"/>
    <w:rsid w:val="002B372C"/>
    <w:rsid w:val="002B3920"/>
    <w:rsid w:val="002B3950"/>
    <w:rsid w:val="002B3C10"/>
    <w:rsid w:val="002B3C8E"/>
    <w:rsid w:val="002B42EE"/>
    <w:rsid w:val="002B44C5"/>
    <w:rsid w:val="002B4FDA"/>
    <w:rsid w:val="002B50D0"/>
    <w:rsid w:val="002B5577"/>
    <w:rsid w:val="002B5C5C"/>
    <w:rsid w:val="002B6094"/>
    <w:rsid w:val="002B635A"/>
    <w:rsid w:val="002B637C"/>
    <w:rsid w:val="002B6A08"/>
    <w:rsid w:val="002B6AA5"/>
    <w:rsid w:val="002B7025"/>
    <w:rsid w:val="002B7071"/>
    <w:rsid w:val="002B712C"/>
    <w:rsid w:val="002B75EB"/>
    <w:rsid w:val="002B7CCA"/>
    <w:rsid w:val="002B7EB2"/>
    <w:rsid w:val="002B7EF0"/>
    <w:rsid w:val="002B7F53"/>
    <w:rsid w:val="002C002E"/>
    <w:rsid w:val="002C04BC"/>
    <w:rsid w:val="002C0790"/>
    <w:rsid w:val="002C0EFA"/>
    <w:rsid w:val="002C0F25"/>
    <w:rsid w:val="002C0FFC"/>
    <w:rsid w:val="002C12D4"/>
    <w:rsid w:val="002C1C9F"/>
    <w:rsid w:val="002C21EF"/>
    <w:rsid w:val="002C24F1"/>
    <w:rsid w:val="002C276F"/>
    <w:rsid w:val="002C3372"/>
    <w:rsid w:val="002C34C9"/>
    <w:rsid w:val="002C3684"/>
    <w:rsid w:val="002C428B"/>
    <w:rsid w:val="002C5063"/>
    <w:rsid w:val="002C5202"/>
    <w:rsid w:val="002C5799"/>
    <w:rsid w:val="002C5F46"/>
    <w:rsid w:val="002C631A"/>
    <w:rsid w:val="002C736A"/>
    <w:rsid w:val="002C7D14"/>
    <w:rsid w:val="002C7D3C"/>
    <w:rsid w:val="002C7E47"/>
    <w:rsid w:val="002D0004"/>
    <w:rsid w:val="002D052C"/>
    <w:rsid w:val="002D05FA"/>
    <w:rsid w:val="002D0B98"/>
    <w:rsid w:val="002D21D4"/>
    <w:rsid w:val="002D25FB"/>
    <w:rsid w:val="002D2769"/>
    <w:rsid w:val="002D2904"/>
    <w:rsid w:val="002D29FE"/>
    <w:rsid w:val="002D2AF6"/>
    <w:rsid w:val="002D2DAD"/>
    <w:rsid w:val="002D3559"/>
    <w:rsid w:val="002D3728"/>
    <w:rsid w:val="002D3D25"/>
    <w:rsid w:val="002D41B4"/>
    <w:rsid w:val="002D4310"/>
    <w:rsid w:val="002D4D9B"/>
    <w:rsid w:val="002D4F01"/>
    <w:rsid w:val="002D50F5"/>
    <w:rsid w:val="002D52EE"/>
    <w:rsid w:val="002D54E1"/>
    <w:rsid w:val="002D5D13"/>
    <w:rsid w:val="002D694E"/>
    <w:rsid w:val="002D6EC9"/>
    <w:rsid w:val="002D78B2"/>
    <w:rsid w:val="002D79A9"/>
    <w:rsid w:val="002D7EEE"/>
    <w:rsid w:val="002E01AF"/>
    <w:rsid w:val="002E071A"/>
    <w:rsid w:val="002E0F74"/>
    <w:rsid w:val="002E118F"/>
    <w:rsid w:val="002E14DE"/>
    <w:rsid w:val="002E17CE"/>
    <w:rsid w:val="002E217C"/>
    <w:rsid w:val="002E223D"/>
    <w:rsid w:val="002E2504"/>
    <w:rsid w:val="002E28FB"/>
    <w:rsid w:val="002E2B33"/>
    <w:rsid w:val="002E2C00"/>
    <w:rsid w:val="002E2CB1"/>
    <w:rsid w:val="002E307F"/>
    <w:rsid w:val="002E393D"/>
    <w:rsid w:val="002E3A87"/>
    <w:rsid w:val="002E3D9C"/>
    <w:rsid w:val="002E3FB5"/>
    <w:rsid w:val="002E4701"/>
    <w:rsid w:val="002E4CCB"/>
    <w:rsid w:val="002E4CF4"/>
    <w:rsid w:val="002E4D38"/>
    <w:rsid w:val="002E53FE"/>
    <w:rsid w:val="002E548E"/>
    <w:rsid w:val="002E56DB"/>
    <w:rsid w:val="002E59C8"/>
    <w:rsid w:val="002E60EF"/>
    <w:rsid w:val="002E659F"/>
    <w:rsid w:val="002E65E7"/>
    <w:rsid w:val="002E6A00"/>
    <w:rsid w:val="002E6C62"/>
    <w:rsid w:val="002E7979"/>
    <w:rsid w:val="002F01F1"/>
    <w:rsid w:val="002F05BD"/>
    <w:rsid w:val="002F1415"/>
    <w:rsid w:val="002F1447"/>
    <w:rsid w:val="002F173D"/>
    <w:rsid w:val="002F2D41"/>
    <w:rsid w:val="002F30F0"/>
    <w:rsid w:val="002F3BCF"/>
    <w:rsid w:val="002F43A0"/>
    <w:rsid w:val="002F4A95"/>
    <w:rsid w:val="002F4DA3"/>
    <w:rsid w:val="002F55A0"/>
    <w:rsid w:val="002F55D0"/>
    <w:rsid w:val="002F64BF"/>
    <w:rsid w:val="002F67D9"/>
    <w:rsid w:val="002F6B1E"/>
    <w:rsid w:val="002F6CA9"/>
    <w:rsid w:val="002F7149"/>
    <w:rsid w:val="002F71BE"/>
    <w:rsid w:val="002F7224"/>
    <w:rsid w:val="002F770D"/>
    <w:rsid w:val="003016E0"/>
    <w:rsid w:val="00302423"/>
    <w:rsid w:val="00302FB3"/>
    <w:rsid w:val="003030A8"/>
    <w:rsid w:val="00303294"/>
    <w:rsid w:val="00303525"/>
    <w:rsid w:val="00303860"/>
    <w:rsid w:val="0030391A"/>
    <w:rsid w:val="00303A2A"/>
    <w:rsid w:val="00303A49"/>
    <w:rsid w:val="00303C94"/>
    <w:rsid w:val="00303C95"/>
    <w:rsid w:val="00303DA3"/>
    <w:rsid w:val="00303EEC"/>
    <w:rsid w:val="003040EB"/>
    <w:rsid w:val="00304398"/>
    <w:rsid w:val="00304660"/>
    <w:rsid w:val="00304FDF"/>
    <w:rsid w:val="00304FFC"/>
    <w:rsid w:val="003050B8"/>
    <w:rsid w:val="003050D0"/>
    <w:rsid w:val="003053BE"/>
    <w:rsid w:val="0030544F"/>
    <w:rsid w:val="0030561F"/>
    <w:rsid w:val="00305BED"/>
    <w:rsid w:val="00306107"/>
    <w:rsid w:val="0030624C"/>
    <w:rsid w:val="003070A9"/>
    <w:rsid w:val="00307B0A"/>
    <w:rsid w:val="00307EBA"/>
    <w:rsid w:val="003100DF"/>
    <w:rsid w:val="003105A1"/>
    <w:rsid w:val="00310690"/>
    <w:rsid w:val="003107CE"/>
    <w:rsid w:val="00310F5B"/>
    <w:rsid w:val="003134CC"/>
    <w:rsid w:val="00313AFF"/>
    <w:rsid w:val="00313F60"/>
    <w:rsid w:val="00313FE8"/>
    <w:rsid w:val="0031408F"/>
    <w:rsid w:val="003143D1"/>
    <w:rsid w:val="003147A7"/>
    <w:rsid w:val="00314884"/>
    <w:rsid w:val="00315118"/>
    <w:rsid w:val="0031599D"/>
    <w:rsid w:val="00315BC3"/>
    <w:rsid w:val="00315FD0"/>
    <w:rsid w:val="0031605B"/>
    <w:rsid w:val="003165DB"/>
    <w:rsid w:val="003169DC"/>
    <w:rsid w:val="00316FC5"/>
    <w:rsid w:val="003171FF"/>
    <w:rsid w:val="00317719"/>
    <w:rsid w:val="00317735"/>
    <w:rsid w:val="0031779D"/>
    <w:rsid w:val="00317F93"/>
    <w:rsid w:val="003202D9"/>
    <w:rsid w:val="00320360"/>
    <w:rsid w:val="003207F5"/>
    <w:rsid w:val="0032099D"/>
    <w:rsid w:val="00321A2F"/>
    <w:rsid w:val="00321A62"/>
    <w:rsid w:val="003227B4"/>
    <w:rsid w:val="00322B92"/>
    <w:rsid w:val="00322DF2"/>
    <w:rsid w:val="00322EEE"/>
    <w:rsid w:val="0032358C"/>
    <w:rsid w:val="003238DB"/>
    <w:rsid w:val="00323C34"/>
    <w:rsid w:val="00324126"/>
    <w:rsid w:val="00324860"/>
    <w:rsid w:val="00324A82"/>
    <w:rsid w:val="00324BA3"/>
    <w:rsid w:val="00325089"/>
    <w:rsid w:val="003256DD"/>
    <w:rsid w:val="00325AB6"/>
    <w:rsid w:val="00325CC9"/>
    <w:rsid w:val="00326526"/>
    <w:rsid w:val="00327986"/>
    <w:rsid w:val="00330E54"/>
    <w:rsid w:val="0033129F"/>
    <w:rsid w:val="003319E3"/>
    <w:rsid w:val="0033300A"/>
    <w:rsid w:val="003330D9"/>
    <w:rsid w:val="00333675"/>
    <w:rsid w:val="00333893"/>
    <w:rsid w:val="003338BE"/>
    <w:rsid w:val="003345FF"/>
    <w:rsid w:val="00334949"/>
    <w:rsid w:val="00335277"/>
    <w:rsid w:val="00335826"/>
    <w:rsid w:val="00335B41"/>
    <w:rsid w:val="00335E22"/>
    <w:rsid w:val="00335E62"/>
    <w:rsid w:val="00335F74"/>
    <w:rsid w:val="00336794"/>
    <w:rsid w:val="00337D80"/>
    <w:rsid w:val="00337EA5"/>
    <w:rsid w:val="00340592"/>
    <w:rsid w:val="003405BB"/>
    <w:rsid w:val="00341251"/>
    <w:rsid w:val="00341B43"/>
    <w:rsid w:val="00342F31"/>
    <w:rsid w:val="00342FF6"/>
    <w:rsid w:val="003432BA"/>
    <w:rsid w:val="003433A5"/>
    <w:rsid w:val="003434CB"/>
    <w:rsid w:val="00343C20"/>
    <w:rsid w:val="00343FF4"/>
    <w:rsid w:val="00345427"/>
    <w:rsid w:val="003461A1"/>
    <w:rsid w:val="00346290"/>
    <w:rsid w:val="0034642C"/>
    <w:rsid w:val="00346B8E"/>
    <w:rsid w:val="00346EC3"/>
    <w:rsid w:val="00346FB2"/>
    <w:rsid w:val="00347262"/>
    <w:rsid w:val="003473CA"/>
    <w:rsid w:val="003475DB"/>
    <w:rsid w:val="00350377"/>
    <w:rsid w:val="00350430"/>
    <w:rsid w:val="00350998"/>
    <w:rsid w:val="00350A86"/>
    <w:rsid w:val="00350AE6"/>
    <w:rsid w:val="00351131"/>
    <w:rsid w:val="00351432"/>
    <w:rsid w:val="0035147B"/>
    <w:rsid w:val="00351DA0"/>
    <w:rsid w:val="00351F1B"/>
    <w:rsid w:val="00352500"/>
    <w:rsid w:val="003528EA"/>
    <w:rsid w:val="003529DE"/>
    <w:rsid w:val="00352CFF"/>
    <w:rsid w:val="00352E59"/>
    <w:rsid w:val="00353398"/>
    <w:rsid w:val="00353572"/>
    <w:rsid w:val="00353AB6"/>
    <w:rsid w:val="0035468A"/>
    <w:rsid w:val="00354B99"/>
    <w:rsid w:val="00354D6A"/>
    <w:rsid w:val="00355B55"/>
    <w:rsid w:val="00355DDA"/>
    <w:rsid w:val="0035631D"/>
    <w:rsid w:val="003563DE"/>
    <w:rsid w:val="00356BB8"/>
    <w:rsid w:val="00357424"/>
    <w:rsid w:val="0035747A"/>
    <w:rsid w:val="003578E8"/>
    <w:rsid w:val="00357A4E"/>
    <w:rsid w:val="00357BF7"/>
    <w:rsid w:val="0036007E"/>
    <w:rsid w:val="00360118"/>
    <w:rsid w:val="0036103E"/>
    <w:rsid w:val="003614D5"/>
    <w:rsid w:val="00361A7F"/>
    <w:rsid w:val="003621E0"/>
    <w:rsid w:val="0036240E"/>
    <w:rsid w:val="00362440"/>
    <w:rsid w:val="003624EA"/>
    <w:rsid w:val="0036264C"/>
    <w:rsid w:val="003626B8"/>
    <w:rsid w:val="00362BEB"/>
    <w:rsid w:val="00362EFB"/>
    <w:rsid w:val="00363183"/>
    <w:rsid w:val="003631B4"/>
    <w:rsid w:val="00363414"/>
    <w:rsid w:val="0036352E"/>
    <w:rsid w:val="0036366C"/>
    <w:rsid w:val="00364C54"/>
    <w:rsid w:val="00364D18"/>
    <w:rsid w:val="0036503C"/>
    <w:rsid w:val="00365638"/>
    <w:rsid w:val="003660A7"/>
    <w:rsid w:val="00366CC4"/>
    <w:rsid w:val="003673BD"/>
    <w:rsid w:val="0036741A"/>
    <w:rsid w:val="003679D5"/>
    <w:rsid w:val="003703CB"/>
    <w:rsid w:val="00371630"/>
    <w:rsid w:val="003718D8"/>
    <w:rsid w:val="00371A49"/>
    <w:rsid w:val="00371A56"/>
    <w:rsid w:val="00371A63"/>
    <w:rsid w:val="00371B5F"/>
    <w:rsid w:val="00371B7F"/>
    <w:rsid w:val="00372840"/>
    <w:rsid w:val="00372855"/>
    <w:rsid w:val="00372AFC"/>
    <w:rsid w:val="00372B63"/>
    <w:rsid w:val="00372C19"/>
    <w:rsid w:val="00373AB2"/>
    <w:rsid w:val="0037418B"/>
    <w:rsid w:val="0037439F"/>
    <w:rsid w:val="00374489"/>
    <w:rsid w:val="0037459A"/>
    <w:rsid w:val="0037459F"/>
    <w:rsid w:val="003745FC"/>
    <w:rsid w:val="003751FE"/>
    <w:rsid w:val="00375EA4"/>
    <w:rsid w:val="00376035"/>
    <w:rsid w:val="00376EC4"/>
    <w:rsid w:val="0037736B"/>
    <w:rsid w:val="00377EC8"/>
    <w:rsid w:val="0038003B"/>
    <w:rsid w:val="00380646"/>
    <w:rsid w:val="00381775"/>
    <w:rsid w:val="003819CA"/>
    <w:rsid w:val="003819E9"/>
    <w:rsid w:val="00382211"/>
    <w:rsid w:val="003825EE"/>
    <w:rsid w:val="003826F8"/>
    <w:rsid w:val="00384358"/>
    <w:rsid w:val="00384BAF"/>
    <w:rsid w:val="00385149"/>
    <w:rsid w:val="0038530A"/>
    <w:rsid w:val="0038534B"/>
    <w:rsid w:val="003853DF"/>
    <w:rsid w:val="003855D9"/>
    <w:rsid w:val="00385625"/>
    <w:rsid w:val="00385BD1"/>
    <w:rsid w:val="00385F34"/>
    <w:rsid w:val="0038664B"/>
    <w:rsid w:val="00386E0D"/>
    <w:rsid w:val="00386E3F"/>
    <w:rsid w:val="0038751E"/>
    <w:rsid w:val="00387A70"/>
    <w:rsid w:val="00387C45"/>
    <w:rsid w:val="0039111C"/>
    <w:rsid w:val="00391811"/>
    <w:rsid w:val="00391A15"/>
    <w:rsid w:val="00391B74"/>
    <w:rsid w:val="0039212F"/>
    <w:rsid w:val="00392843"/>
    <w:rsid w:val="00392DA8"/>
    <w:rsid w:val="00393135"/>
    <w:rsid w:val="0039326E"/>
    <w:rsid w:val="00393A30"/>
    <w:rsid w:val="00393CC7"/>
    <w:rsid w:val="003942D7"/>
    <w:rsid w:val="003945CB"/>
    <w:rsid w:val="00394BB8"/>
    <w:rsid w:val="003950C6"/>
    <w:rsid w:val="00395C11"/>
    <w:rsid w:val="00396E00"/>
    <w:rsid w:val="0039742B"/>
    <w:rsid w:val="00397499"/>
    <w:rsid w:val="00397B3E"/>
    <w:rsid w:val="003A0349"/>
    <w:rsid w:val="003A0A95"/>
    <w:rsid w:val="003A0DF6"/>
    <w:rsid w:val="003A1260"/>
    <w:rsid w:val="003A20F3"/>
    <w:rsid w:val="003A2186"/>
    <w:rsid w:val="003A3785"/>
    <w:rsid w:val="003A38C7"/>
    <w:rsid w:val="003A3CB9"/>
    <w:rsid w:val="003A4511"/>
    <w:rsid w:val="003A45CC"/>
    <w:rsid w:val="003A4BDA"/>
    <w:rsid w:val="003A4CAF"/>
    <w:rsid w:val="003A51F0"/>
    <w:rsid w:val="003A6503"/>
    <w:rsid w:val="003A677D"/>
    <w:rsid w:val="003A68C9"/>
    <w:rsid w:val="003A6BF2"/>
    <w:rsid w:val="003A7DE8"/>
    <w:rsid w:val="003B03C6"/>
    <w:rsid w:val="003B0AE4"/>
    <w:rsid w:val="003B0B5D"/>
    <w:rsid w:val="003B1068"/>
    <w:rsid w:val="003B1D65"/>
    <w:rsid w:val="003B1D8C"/>
    <w:rsid w:val="003B1EAE"/>
    <w:rsid w:val="003B20DA"/>
    <w:rsid w:val="003B2663"/>
    <w:rsid w:val="003B284D"/>
    <w:rsid w:val="003B30EA"/>
    <w:rsid w:val="003B3360"/>
    <w:rsid w:val="003B355C"/>
    <w:rsid w:val="003B3567"/>
    <w:rsid w:val="003B361C"/>
    <w:rsid w:val="003B368E"/>
    <w:rsid w:val="003B395B"/>
    <w:rsid w:val="003B3EFF"/>
    <w:rsid w:val="003B3F7B"/>
    <w:rsid w:val="003B3F89"/>
    <w:rsid w:val="003B4091"/>
    <w:rsid w:val="003B4213"/>
    <w:rsid w:val="003B4B3F"/>
    <w:rsid w:val="003B4C48"/>
    <w:rsid w:val="003B4DD8"/>
    <w:rsid w:val="003B53BD"/>
    <w:rsid w:val="003B5421"/>
    <w:rsid w:val="003B6061"/>
    <w:rsid w:val="003B69AF"/>
    <w:rsid w:val="003B6AF4"/>
    <w:rsid w:val="003B78E5"/>
    <w:rsid w:val="003B7A70"/>
    <w:rsid w:val="003C0186"/>
    <w:rsid w:val="003C0319"/>
    <w:rsid w:val="003C045B"/>
    <w:rsid w:val="003C05E0"/>
    <w:rsid w:val="003C0636"/>
    <w:rsid w:val="003C090E"/>
    <w:rsid w:val="003C0B3B"/>
    <w:rsid w:val="003C0BEF"/>
    <w:rsid w:val="003C0D09"/>
    <w:rsid w:val="003C13D5"/>
    <w:rsid w:val="003C2485"/>
    <w:rsid w:val="003C2F99"/>
    <w:rsid w:val="003C3B0E"/>
    <w:rsid w:val="003C42B4"/>
    <w:rsid w:val="003C42EE"/>
    <w:rsid w:val="003C46B2"/>
    <w:rsid w:val="003C4D68"/>
    <w:rsid w:val="003C55B2"/>
    <w:rsid w:val="003C5818"/>
    <w:rsid w:val="003C5B5D"/>
    <w:rsid w:val="003C5D9D"/>
    <w:rsid w:val="003C6559"/>
    <w:rsid w:val="003C69F6"/>
    <w:rsid w:val="003C713C"/>
    <w:rsid w:val="003C7E8E"/>
    <w:rsid w:val="003D0938"/>
    <w:rsid w:val="003D0B37"/>
    <w:rsid w:val="003D0F96"/>
    <w:rsid w:val="003D1F56"/>
    <w:rsid w:val="003D1FE1"/>
    <w:rsid w:val="003D215B"/>
    <w:rsid w:val="003D2489"/>
    <w:rsid w:val="003D2B2D"/>
    <w:rsid w:val="003D2BA2"/>
    <w:rsid w:val="003D2CD1"/>
    <w:rsid w:val="003D2F71"/>
    <w:rsid w:val="003D379B"/>
    <w:rsid w:val="003D4D26"/>
    <w:rsid w:val="003D4F8C"/>
    <w:rsid w:val="003D542D"/>
    <w:rsid w:val="003D5F19"/>
    <w:rsid w:val="003D603A"/>
    <w:rsid w:val="003D651E"/>
    <w:rsid w:val="003D6FAC"/>
    <w:rsid w:val="003D713C"/>
    <w:rsid w:val="003D7D55"/>
    <w:rsid w:val="003D7E0F"/>
    <w:rsid w:val="003E0C07"/>
    <w:rsid w:val="003E1493"/>
    <w:rsid w:val="003E18EA"/>
    <w:rsid w:val="003E21A4"/>
    <w:rsid w:val="003E2D18"/>
    <w:rsid w:val="003E2D19"/>
    <w:rsid w:val="003E3053"/>
    <w:rsid w:val="003E3410"/>
    <w:rsid w:val="003E358A"/>
    <w:rsid w:val="003E4443"/>
    <w:rsid w:val="003E4A8B"/>
    <w:rsid w:val="003E4BCB"/>
    <w:rsid w:val="003E505F"/>
    <w:rsid w:val="003E554C"/>
    <w:rsid w:val="003E5796"/>
    <w:rsid w:val="003E5880"/>
    <w:rsid w:val="003E64C6"/>
    <w:rsid w:val="003E72C0"/>
    <w:rsid w:val="003E7A75"/>
    <w:rsid w:val="003E7BAD"/>
    <w:rsid w:val="003E7ECA"/>
    <w:rsid w:val="003F081C"/>
    <w:rsid w:val="003F0F02"/>
    <w:rsid w:val="003F0F6D"/>
    <w:rsid w:val="003F18A4"/>
    <w:rsid w:val="003F2471"/>
    <w:rsid w:val="003F2539"/>
    <w:rsid w:val="003F26AB"/>
    <w:rsid w:val="003F27C4"/>
    <w:rsid w:val="003F2988"/>
    <w:rsid w:val="003F2BFA"/>
    <w:rsid w:val="003F33E9"/>
    <w:rsid w:val="003F3889"/>
    <w:rsid w:val="003F3A5B"/>
    <w:rsid w:val="003F3D00"/>
    <w:rsid w:val="003F3DB4"/>
    <w:rsid w:val="003F45AC"/>
    <w:rsid w:val="003F4A11"/>
    <w:rsid w:val="003F4FC6"/>
    <w:rsid w:val="003F5105"/>
    <w:rsid w:val="003F51BF"/>
    <w:rsid w:val="003F5318"/>
    <w:rsid w:val="003F5A76"/>
    <w:rsid w:val="003F5B39"/>
    <w:rsid w:val="003F5FF8"/>
    <w:rsid w:val="003F61DE"/>
    <w:rsid w:val="003F6462"/>
    <w:rsid w:val="003F6812"/>
    <w:rsid w:val="003F6A0F"/>
    <w:rsid w:val="003F6B73"/>
    <w:rsid w:val="003F6E4C"/>
    <w:rsid w:val="003F716A"/>
    <w:rsid w:val="003F763F"/>
    <w:rsid w:val="003F7962"/>
    <w:rsid w:val="003F7F8F"/>
    <w:rsid w:val="004003C1"/>
    <w:rsid w:val="00400A5F"/>
    <w:rsid w:val="00400BF5"/>
    <w:rsid w:val="00401037"/>
    <w:rsid w:val="00401504"/>
    <w:rsid w:val="00401EA6"/>
    <w:rsid w:val="00403E81"/>
    <w:rsid w:val="004040DC"/>
    <w:rsid w:val="00404822"/>
    <w:rsid w:val="004048A2"/>
    <w:rsid w:val="00404DCC"/>
    <w:rsid w:val="004053A9"/>
    <w:rsid w:val="0040548B"/>
    <w:rsid w:val="004059C0"/>
    <w:rsid w:val="00405A1C"/>
    <w:rsid w:val="0040627F"/>
    <w:rsid w:val="004064B1"/>
    <w:rsid w:val="0040669A"/>
    <w:rsid w:val="00406BB7"/>
    <w:rsid w:val="00406C27"/>
    <w:rsid w:val="00406C40"/>
    <w:rsid w:val="004070F7"/>
    <w:rsid w:val="00407167"/>
    <w:rsid w:val="00407A0B"/>
    <w:rsid w:val="00410733"/>
    <w:rsid w:val="00410B29"/>
    <w:rsid w:val="0041183B"/>
    <w:rsid w:val="004119BE"/>
    <w:rsid w:val="00411C22"/>
    <w:rsid w:val="00411D58"/>
    <w:rsid w:val="00411DA9"/>
    <w:rsid w:val="004120A7"/>
    <w:rsid w:val="00412616"/>
    <w:rsid w:val="00412674"/>
    <w:rsid w:val="0041305B"/>
    <w:rsid w:val="0041373F"/>
    <w:rsid w:val="00413B35"/>
    <w:rsid w:val="00413D0C"/>
    <w:rsid w:val="00413EB3"/>
    <w:rsid w:val="00414652"/>
    <w:rsid w:val="00414CC5"/>
    <w:rsid w:val="004159B2"/>
    <w:rsid w:val="004159CD"/>
    <w:rsid w:val="00415F2E"/>
    <w:rsid w:val="00415F88"/>
    <w:rsid w:val="0041669F"/>
    <w:rsid w:val="00416C2A"/>
    <w:rsid w:val="00416C64"/>
    <w:rsid w:val="00416F92"/>
    <w:rsid w:val="0041773A"/>
    <w:rsid w:val="00417BEB"/>
    <w:rsid w:val="00417D31"/>
    <w:rsid w:val="004204C1"/>
    <w:rsid w:val="00420A9E"/>
    <w:rsid w:val="00421051"/>
    <w:rsid w:val="0042111D"/>
    <w:rsid w:val="00421B5D"/>
    <w:rsid w:val="00421DF4"/>
    <w:rsid w:val="00422147"/>
    <w:rsid w:val="00422358"/>
    <w:rsid w:val="00422A72"/>
    <w:rsid w:val="004230FB"/>
    <w:rsid w:val="0042321F"/>
    <w:rsid w:val="00424CFE"/>
    <w:rsid w:val="004250B8"/>
    <w:rsid w:val="004256DD"/>
    <w:rsid w:val="00426327"/>
    <w:rsid w:val="004277B9"/>
    <w:rsid w:val="00427A7D"/>
    <w:rsid w:val="00427D09"/>
    <w:rsid w:val="00427DFD"/>
    <w:rsid w:val="00430901"/>
    <w:rsid w:val="00430E19"/>
    <w:rsid w:val="00431488"/>
    <w:rsid w:val="00431615"/>
    <w:rsid w:val="0043180F"/>
    <w:rsid w:val="0043248F"/>
    <w:rsid w:val="004324FC"/>
    <w:rsid w:val="00432D42"/>
    <w:rsid w:val="00432ED6"/>
    <w:rsid w:val="00433601"/>
    <w:rsid w:val="0043384E"/>
    <w:rsid w:val="004338C4"/>
    <w:rsid w:val="00433A02"/>
    <w:rsid w:val="00433CE5"/>
    <w:rsid w:val="00433FC9"/>
    <w:rsid w:val="00434D15"/>
    <w:rsid w:val="0043529C"/>
    <w:rsid w:val="004352D1"/>
    <w:rsid w:val="00435569"/>
    <w:rsid w:val="004355FF"/>
    <w:rsid w:val="004357C0"/>
    <w:rsid w:val="00435847"/>
    <w:rsid w:val="004358B1"/>
    <w:rsid w:val="0043592D"/>
    <w:rsid w:val="004360F6"/>
    <w:rsid w:val="004365ED"/>
    <w:rsid w:val="004366DD"/>
    <w:rsid w:val="0043676C"/>
    <w:rsid w:val="004368CD"/>
    <w:rsid w:val="00436B15"/>
    <w:rsid w:val="00436D4C"/>
    <w:rsid w:val="00437140"/>
    <w:rsid w:val="00437B0E"/>
    <w:rsid w:val="00437E0B"/>
    <w:rsid w:val="00437E87"/>
    <w:rsid w:val="00440B38"/>
    <w:rsid w:val="00440C4C"/>
    <w:rsid w:val="00441032"/>
    <w:rsid w:val="004413AE"/>
    <w:rsid w:val="0044192C"/>
    <w:rsid w:val="004420E0"/>
    <w:rsid w:val="004421D3"/>
    <w:rsid w:val="004424D6"/>
    <w:rsid w:val="00442BD8"/>
    <w:rsid w:val="004430C9"/>
    <w:rsid w:val="004435A9"/>
    <w:rsid w:val="00443820"/>
    <w:rsid w:val="0044384D"/>
    <w:rsid w:val="0044394E"/>
    <w:rsid w:val="00443B32"/>
    <w:rsid w:val="00443EF9"/>
    <w:rsid w:val="00444DE9"/>
    <w:rsid w:val="00444F56"/>
    <w:rsid w:val="00445A58"/>
    <w:rsid w:val="004461CA"/>
    <w:rsid w:val="00446937"/>
    <w:rsid w:val="00446C63"/>
    <w:rsid w:val="00446D68"/>
    <w:rsid w:val="00446ED6"/>
    <w:rsid w:val="004472D5"/>
    <w:rsid w:val="0044767E"/>
    <w:rsid w:val="004476A5"/>
    <w:rsid w:val="00447E12"/>
    <w:rsid w:val="00450002"/>
    <w:rsid w:val="0045005C"/>
    <w:rsid w:val="004501EF"/>
    <w:rsid w:val="0045020A"/>
    <w:rsid w:val="004506FD"/>
    <w:rsid w:val="004509B2"/>
    <w:rsid w:val="00450A17"/>
    <w:rsid w:val="0045129A"/>
    <w:rsid w:val="00451484"/>
    <w:rsid w:val="00451C22"/>
    <w:rsid w:val="00452454"/>
    <w:rsid w:val="00452B1C"/>
    <w:rsid w:val="00452D73"/>
    <w:rsid w:val="00453905"/>
    <w:rsid w:val="00453AFE"/>
    <w:rsid w:val="00453D71"/>
    <w:rsid w:val="00454135"/>
    <w:rsid w:val="004545F3"/>
    <w:rsid w:val="00454AD3"/>
    <w:rsid w:val="00454E13"/>
    <w:rsid w:val="00454E93"/>
    <w:rsid w:val="004558F8"/>
    <w:rsid w:val="004564AF"/>
    <w:rsid w:val="0045669D"/>
    <w:rsid w:val="00456B51"/>
    <w:rsid w:val="00456E13"/>
    <w:rsid w:val="00457261"/>
    <w:rsid w:val="00457269"/>
    <w:rsid w:val="004573A6"/>
    <w:rsid w:val="00457528"/>
    <w:rsid w:val="00461249"/>
    <w:rsid w:val="0046124A"/>
    <w:rsid w:val="00461ADD"/>
    <w:rsid w:val="00461CC0"/>
    <w:rsid w:val="0046206C"/>
    <w:rsid w:val="00462438"/>
    <w:rsid w:val="00462E43"/>
    <w:rsid w:val="00462E4C"/>
    <w:rsid w:val="00463E67"/>
    <w:rsid w:val="00463FC2"/>
    <w:rsid w:val="004642A7"/>
    <w:rsid w:val="004647F2"/>
    <w:rsid w:val="004654F0"/>
    <w:rsid w:val="0046577C"/>
    <w:rsid w:val="00465B52"/>
    <w:rsid w:val="00465F88"/>
    <w:rsid w:val="0046613B"/>
    <w:rsid w:val="00466E52"/>
    <w:rsid w:val="00466F00"/>
    <w:rsid w:val="00467DEA"/>
    <w:rsid w:val="0047132F"/>
    <w:rsid w:val="00471555"/>
    <w:rsid w:val="00471C37"/>
    <w:rsid w:val="00471DAC"/>
    <w:rsid w:val="00472402"/>
    <w:rsid w:val="004725BC"/>
    <w:rsid w:val="004728EA"/>
    <w:rsid w:val="00472D7B"/>
    <w:rsid w:val="00472F16"/>
    <w:rsid w:val="004731E4"/>
    <w:rsid w:val="004737D0"/>
    <w:rsid w:val="00473B48"/>
    <w:rsid w:val="00474054"/>
    <w:rsid w:val="004745B4"/>
    <w:rsid w:val="00474A1F"/>
    <w:rsid w:val="00474F02"/>
    <w:rsid w:val="004759B3"/>
    <w:rsid w:val="00475D3E"/>
    <w:rsid w:val="004774CB"/>
    <w:rsid w:val="004777C4"/>
    <w:rsid w:val="004778B8"/>
    <w:rsid w:val="00477ABA"/>
    <w:rsid w:val="00480358"/>
    <w:rsid w:val="00481AFB"/>
    <w:rsid w:val="00481E20"/>
    <w:rsid w:val="004824A1"/>
    <w:rsid w:val="0048259C"/>
    <w:rsid w:val="00482C2F"/>
    <w:rsid w:val="00482FAC"/>
    <w:rsid w:val="00483630"/>
    <w:rsid w:val="0048381D"/>
    <w:rsid w:val="00483B74"/>
    <w:rsid w:val="004840CD"/>
    <w:rsid w:val="004842AB"/>
    <w:rsid w:val="00484A40"/>
    <w:rsid w:val="004850A3"/>
    <w:rsid w:val="004850DD"/>
    <w:rsid w:val="004851E5"/>
    <w:rsid w:val="004859C5"/>
    <w:rsid w:val="00485DD5"/>
    <w:rsid w:val="00485E9D"/>
    <w:rsid w:val="00485FCE"/>
    <w:rsid w:val="004863CE"/>
    <w:rsid w:val="00486C58"/>
    <w:rsid w:val="00487C6E"/>
    <w:rsid w:val="00487F70"/>
    <w:rsid w:val="00490AB3"/>
    <w:rsid w:val="00490FEB"/>
    <w:rsid w:val="004911EE"/>
    <w:rsid w:val="00491543"/>
    <w:rsid w:val="004916DA"/>
    <w:rsid w:val="0049170D"/>
    <w:rsid w:val="00491CF3"/>
    <w:rsid w:val="00491E38"/>
    <w:rsid w:val="0049233A"/>
    <w:rsid w:val="00492D1E"/>
    <w:rsid w:val="00492E36"/>
    <w:rsid w:val="0049306E"/>
    <w:rsid w:val="00493224"/>
    <w:rsid w:val="004940CA"/>
    <w:rsid w:val="004942F9"/>
    <w:rsid w:val="00494562"/>
    <w:rsid w:val="0049456F"/>
    <w:rsid w:val="00494739"/>
    <w:rsid w:val="00494C5C"/>
    <w:rsid w:val="00494D54"/>
    <w:rsid w:val="00494E78"/>
    <w:rsid w:val="00495864"/>
    <w:rsid w:val="00495A7F"/>
    <w:rsid w:val="004961C5"/>
    <w:rsid w:val="0049688A"/>
    <w:rsid w:val="00497535"/>
    <w:rsid w:val="00497B02"/>
    <w:rsid w:val="004A00E1"/>
    <w:rsid w:val="004A074F"/>
    <w:rsid w:val="004A125E"/>
    <w:rsid w:val="004A1E33"/>
    <w:rsid w:val="004A23ED"/>
    <w:rsid w:val="004A254B"/>
    <w:rsid w:val="004A2677"/>
    <w:rsid w:val="004A29D8"/>
    <w:rsid w:val="004A33A1"/>
    <w:rsid w:val="004A3A07"/>
    <w:rsid w:val="004A3C65"/>
    <w:rsid w:val="004A41B9"/>
    <w:rsid w:val="004A4397"/>
    <w:rsid w:val="004A459F"/>
    <w:rsid w:val="004A467E"/>
    <w:rsid w:val="004A4B08"/>
    <w:rsid w:val="004A4BAD"/>
    <w:rsid w:val="004A4CDB"/>
    <w:rsid w:val="004A4D49"/>
    <w:rsid w:val="004A5304"/>
    <w:rsid w:val="004A6A63"/>
    <w:rsid w:val="004B1147"/>
    <w:rsid w:val="004B14EA"/>
    <w:rsid w:val="004B15D7"/>
    <w:rsid w:val="004B1A4E"/>
    <w:rsid w:val="004B1CE7"/>
    <w:rsid w:val="004B1F3B"/>
    <w:rsid w:val="004B2F8B"/>
    <w:rsid w:val="004B2FB8"/>
    <w:rsid w:val="004B37FB"/>
    <w:rsid w:val="004B3A92"/>
    <w:rsid w:val="004B43CA"/>
    <w:rsid w:val="004B4947"/>
    <w:rsid w:val="004B4A43"/>
    <w:rsid w:val="004B5356"/>
    <w:rsid w:val="004B56C6"/>
    <w:rsid w:val="004B58C5"/>
    <w:rsid w:val="004B5B61"/>
    <w:rsid w:val="004B637C"/>
    <w:rsid w:val="004B6F42"/>
    <w:rsid w:val="004B6F7E"/>
    <w:rsid w:val="004B7290"/>
    <w:rsid w:val="004C0358"/>
    <w:rsid w:val="004C09DA"/>
    <w:rsid w:val="004C0A00"/>
    <w:rsid w:val="004C1003"/>
    <w:rsid w:val="004C10D6"/>
    <w:rsid w:val="004C1132"/>
    <w:rsid w:val="004C128C"/>
    <w:rsid w:val="004C1408"/>
    <w:rsid w:val="004C19AB"/>
    <w:rsid w:val="004C1AD8"/>
    <w:rsid w:val="004C1EE3"/>
    <w:rsid w:val="004C280E"/>
    <w:rsid w:val="004C2EE4"/>
    <w:rsid w:val="004C3D94"/>
    <w:rsid w:val="004C4150"/>
    <w:rsid w:val="004C42E0"/>
    <w:rsid w:val="004C46FE"/>
    <w:rsid w:val="004C4F6D"/>
    <w:rsid w:val="004C515A"/>
    <w:rsid w:val="004C5DC2"/>
    <w:rsid w:val="004C67B4"/>
    <w:rsid w:val="004C68E9"/>
    <w:rsid w:val="004C694A"/>
    <w:rsid w:val="004C6CA2"/>
    <w:rsid w:val="004C71DD"/>
    <w:rsid w:val="004C7E4A"/>
    <w:rsid w:val="004C7EDD"/>
    <w:rsid w:val="004D065A"/>
    <w:rsid w:val="004D0961"/>
    <w:rsid w:val="004D1310"/>
    <w:rsid w:val="004D1A8F"/>
    <w:rsid w:val="004D30B9"/>
    <w:rsid w:val="004D39DB"/>
    <w:rsid w:val="004D3A35"/>
    <w:rsid w:val="004D3D23"/>
    <w:rsid w:val="004D424A"/>
    <w:rsid w:val="004D45CE"/>
    <w:rsid w:val="004D48B7"/>
    <w:rsid w:val="004D51CB"/>
    <w:rsid w:val="004D522C"/>
    <w:rsid w:val="004D55AE"/>
    <w:rsid w:val="004D5774"/>
    <w:rsid w:val="004D619C"/>
    <w:rsid w:val="004D63C2"/>
    <w:rsid w:val="004D6B28"/>
    <w:rsid w:val="004D73B6"/>
    <w:rsid w:val="004D780C"/>
    <w:rsid w:val="004D7C27"/>
    <w:rsid w:val="004D7C2D"/>
    <w:rsid w:val="004E05A5"/>
    <w:rsid w:val="004E09C1"/>
    <w:rsid w:val="004E0B8B"/>
    <w:rsid w:val="004E12A7"/>
    <w:rsid w:val="004E1AD9"/>
    <w:rsid w:val="004E2011"/>
    <w:rsid w:val="004E25F9"/>
    <w:rsid w:val="004E272B"/>
    <w:rsid w:val="004E284D"/>
    <w:rsid w:val="004E2FE1"/>
    <w:rsid w:val="004E346A"/>
    <w:rsid w:val="004E34EF"/>
    <w:rsid w:val="004E3D37"/>
    <w:rsid w:val="004E41A6"/>
    <w:rsid w:val="004E4415"/>
    <w:rsid w:val="004E4700"/>
    <w:rsid w:val="004E4A1B"/>
    <w:rsid w:val="004E4AE9"/>
    <w:rsid w:val="004E5582"/>
    <w:rsid w:val="004E5A5D"/>
    <w:rsid w:val="004E5CA6"/>
    <w:rsid w:val="004E6DE6"/>
    <w:rsid w:val="004E7122"/>
    <w:rsid w:val="004E71C4"/>
    <w:rsid w:val="004E71CF"/>
    <w:rsid w:val="004E75D8"/>
    <w:rsid w:val="004F014E"/>
    <w:rsid w:val="004F047B"/>
    <w:rsid w:val="004F06B7"/>
    <w:rsid w:val="004F0C4D"/>
    <w:rsid w:val="004F1DFF"/>
    <w:rsid w:val="004F20C2"/>
    <w:rsid w:val="004F25B6"/>
    <w:rsid w:val="004F3897"/>
    <w:rsid w:val="004F3957"/>
    <w:rsid w:val="004F4AF1"/>
    <w:rsid w:val="004F4C11"/>
    <w:rsid w:val="004F4EB1"/>
    <w:rsid w:val="004F5171"/>
    <w:rsid w:val="004F52A8"/>
    <w:rsid w:val="004F55B1"/>
    <w:rsid w:val="004F58E1"/>
    <w:rsid w:val="004F5CD5"/>
    <w:rsid w:val="004F6056"/>
    <w:rsid w:val="004F6138"/>
    <w:rsid w:val="004F628A"/>
    <w:rsid w:val="004F65E9"/>
    <w:rsid w:val="004F6681"/>
    <w:rsid w:val="004F775A"/>
    <w:rsid w:val="00500329"/>
    <w:rsid w:val="00501191"/>
    <w:rsid w:val="00501256"/>
    <w:rsid w:val="00501263"/>
    <w:rsid w:val="00502008"/>
    <w:rsid w:val="005022DA"/>
    <w:rsid w:val="00502E97"/>
    <w:rsid w:val="00502F05"/>
    <w:rsid w:val="005030FE"/>
    <w:rsid w:val="00503992"/>
    <w:rsid w:val="00504458"/>
    <w:rsid w:val="0050521B"/>
    <w:rsid w:val="0050527B"/>
    <w:rsid w:val="00505B86"/>
    <w:rsid w:val="00505CC5"/>
    <w:rsid w:val="00506233"/>
    <w:rsid w:val="0050685C"/>
    <w:rsid w:val="0050780C"/>
    <w:rsid w:val="00507E14"/>
    <w:rsid w:val="00507F0D"/>
    <w:rsid w:val="005107AA"/>
    <w:rsid w:val="00511021"/>
    <w:rsid w:val="0051126B"/>
    <w:rsid w:val="00511575"/>
    <w:rsid w:val="005116C9"/>
    <w:rsid w:val="00511706"/>
    <w:rsid w:val="00511B98"/>
    <w:rsid w:val="00511C5A"/>
    <w:rsid w:val="005127EF"/>
    <w:rsid w:val="0051304F"/>
    <w:rsid w:val="00513265"/>
    <w:rsid w:val="005138E7"/>
    <w:rsid w:val="00513997"/>
    <w:rsid w:val="00513DA9"/>
    <w:rsid w:val="00513E61"/>
    <w:rsid w:val="00514113"/>
    <w:rsid w:val="005143C6"/>
    <w:rsid w:val="0051497C"/>
    <w:rsid w:val="00514BAC"/>
    <w:rsid w:val="0051525A"/>
    <w:rsid w:val="005152FB"/>
    <w:rsid w:val="00515655"/>
    <w:rsid w:val="00515B3D"/>
    <w:rsid w:val="00515C50"/>
    <w:rsid w:val="005161A2"/>
    <w:rsid w:val="00516685"/>
    <w:rsid w:val="00516BA8"/>
    <w:rsid w:val="00516C1B"/>
    <w:rsid w:val="00516E0D"/>
    <w:rsid w:val="0051732C"/>
    <w:rsid w:val="00517641"/>
    <w:rsid w:val="00517C28"/>
    <w:rsid w:val="00517F68"/>
    <w:rsid w:val="005203BC"/>
    <w:rsid w:val="0052063B"/>
    <w:rsid w:val="005208FA"/>
    <w:rsid w:val="005209EF"/>
    <w:rsid w:val="005214BC"/>
    <w:rsid w:val="00521B2F"/>
    <w:rsid w:val="00521CA9"/>
    <w:rsid w:val="00522539"/>
    <w:rsid w:val="00522AA2"/>
    <w:rsid w:val="00522CDB"/>
    <w:rsid w:val="00522D02"/>
    <w:rsid w:val="00523083"/>
    <w:rsid w:val="005239A0"/>
    <w:rsid w:val="00523A3B"/>
    <w:rsid w:val="00523B5A"/>
    <w:rsid w:val="00523D89"/>
    <w:rsid w:val="00524947"/>
    <w:rsid w:val="00524AFD"/>
    <w:rsid w:val="00524FCC"/>
    <w:rsid w:val="00525281"/>
    <w:rsid w:val="005257FD"/>
    <w:rsid w:val="00525FB4"/>
    <w:rsid w:val="00526700"/>
    <w:rsid w:val="00526F83"/>
    <w:rsid w:val="00527549"/>
    <w:rsid w:val="00527745"/>
    <w:rsid w:val="00530101"/>
    <w:rsid w:val="00530D75"/>
    <w:rsid w:val="00531772"/>
    <w:rsid w:val="00531A7D"/>
    <w:rsid w:val="00531B60"/>
    <w:rsid w:val="005321AE"/>
    <w:rsid w:val="00532C2B"/>
    <w:rsid w:val="00532C3D"/>
    <w:rsid w:val="00534239"/>
    <w:rsid w:val="005344C6"/>
    <w:rsid w:val="00534984"/>
    <w:rsid w:val="00535173"/>
    <w:rsid w:val="00535639"/>
    <w:rsid w:val="005358E2"/>
    <w:rsid w:val="005363FB"/>
    <w:rsid w:val="0053669C"/>
    <w:rsid w:val="00536E5A"/>
    <w:rsid w:val="005370BE"/>
    <w:rsid w:val="00537423"/>
    <w:rsid w:val="00537B21"/>
    <w:rsid w:val="00537FD5"/>
    <w:rsid w:val="00540437"/>
    <w:rsid w:val="005408CE"/>
    <w:rsid w:val="00540DCD"/>
    <w:rsid w:val="00540F7C"/>
    <w:rsid w:val="00541FF4"/>
    <w:rsid w:val="005421C3"/>
    <w:rsid w:val="00542376"/>
    <w:rsid w:val="00542467"/>
    <w:rsid w:val="00542A12"/>
    <w:rsid w:val="00542B8A"/>
    <w:rsid w:val="00542BAF"/>
    <w:rsid w:val="0054355A"/>
    <w:rsid w:val="00543CDB"/>
    <w:rsid w:val="00544373"/>
    <w:rsid w:val="0054485F"/>
    <w:rsid w:val="005451E6"/>
    <w:rsid w:val="00545603"/>
    <w:rsid w:val="00545789"/>
    <w:rsid w:val="00545BAD"/>
    <w:rsid w:val="00545FB7"/>
    <w:rsid w:val="0054697F"/>
    <w:rsid w:val="00546ACA"/>
    <w:rsid w:val="00547157"/>
    <w:rsid w:val="005472DF"/>
    <w:rsid w:val="0054784B"/>
    <w:rsid w:val="00547A4D"/>
    <w:rsid w:val="00547C9B"/>
    <w:rsid w:val="005504CA"/>
    <w:rsid w:val="005511B6"/>
    <w:rsid w:val="00551A34"/>
    <w:rsid w:val="00551A99"/>
    <w:rsid w:val="00551D72"/>
    <w:rsid w:val="00551DE4"/>
    <w:rsid w:val="00552099"/>
    <w:rsid w:val="0055361D"/>
    <w:rsid w:val="0055362B"/>
    <w:rsid w:val="00553E09"/>
    <w:rsid w:val="0055415A"/>
    <w:rsid w:val="005542D6"/>
    <w:rsid w:val="005550B7"/>
    <w:rsid w:val="00555505"/>
    <w:rsid w:val="0055583C"/>
    <w:rsid w:val="005561E1"/>
    <w:rsid w:val="005562BB"/>
    <w:rsid w:val="005564BE"/>
    <w:rsid w:val="005572FC"/>
    <w:rsid w:val="005573BE"/>
    <w:rsid w:val="00557EC9"/>
    <w:rsid w:val="00560016"/>
    <w:rsid w:val="00560509"/>
    <w:rsid w:val="0056062E"/>
    <w:rsid w:val="00560A7D"/>
    <w:rsid w:val="0056185E"/>
    <w:rsid w:val="00561A5C"/>
    <w:rsid w:val="00562111"/>
    <w:rsid w:val="005624AE"/>
    <w:rsid w:val="005626E9"/>
    <w:rsid w:val="00562BCB"/>
    <w:rsid w:val="0056310D"/>
    <w:rsid w:val="005632BE"/>
    <w:rsid w:val="005635F5"/>
    <w:rsid w:val="00564486"/>
    <w:rsid w:val="00564508"/>
    <w:rsid w:val="00564B7B"/>
    <w:rsid w:val="00564BD4"/>
    <w:rsid w:val="00565003"/>
    <w:rsid w:val="005650C5"/>
    <w:rsid w:val="00565232"/>
    <w:rsid w:val="0056574D"/>
    <w:rsid w:val="00565E0D"/>
    <w:rsid w:val="00565FE7"/>
    <w:rsid w:val="00566501"/>
    <w:rsid w:val="00567091"/>
    <w:rsid w:val="00567236"/>
    <w:rsid w:val="005674B3"/>
    <w:rsid w:val="00567564"/>
    <w:rsid w:val="0056778C"/>
    <w:rsid w:val="00567812"/>
    <w:rsid w:val="00567F92"/>
    <w:rsid w:val="00570EDA"/>
    <w:rsid w:val="00570FF3"/>
    <w:rsid w:val="00571120"/>
    <w:rsid w:val="00571494"/>
    <w:rsid w:val="005714C9"/>
    <w:rsid w:val="00571827"/>
    <w:rsid w:val="00571A76"/>
    <w:rsid w:val="0057269B"/>
    <w:rsid w:val="00572AB3"/>
    <w:rsid w:val="005732BF"/>
    <w:rsid w:val="00573679"/>
    <w:rsid w:val="00573952"/>
    <w:rsid w:val="00573A59"/>
    <w:rsid w:val="00574163"/>
    <w:rsid w:val="0057418E"/>
    <w:rsid w:val="00574592"/>
    <w:rsid w:val="00574A00"/>
    <w:rsid w:val="00574AF3"/>
    <w:rsid w:val="00574F03"/>
    <w:rsid w:val="0057526D"/>
    <w:rsid w:val="005752D3"/>
    <w:rsid w:val="0057648D"/>
    <w:rsid w:val="0057697C"/>
    <w:rsid w:val="00576A0A"/>
    <w:rsid w:val="00576AA9"/>
    <w:rsid w:val="0057777F"/>
    <w:rsid w:val="00577E64"/>
    <w:rsid w:val="00580754"/>
    <w:rsid w:val="00581275"/>
    <w:rsid w:val="00581670"/>
    <w:rsid w:val="005817D8"/>
    <w:rsid w:val="00581C3B"/>
    <w:rsid w:val="0058235D"/>
    <w:rsid w:val="00582B68"/>
    <w:rsid w:val="0058319A"/>
    <w:rsid w:val="00583290"/>
    <w:rsid w:val="00584000"/>
    <w:rsid w:val="00584602"/>
    <w:rsid w:val="00585902"/>
    <w:rsid w:val="005859DE"/>
    <w:rsid w:val="00585AB6"/>
    <w:rsid w:val="00585C34"/>
    <w:rsid w:val="00585FD4"/>
    <w:rsid w:val="005861DF"/>
    <w:rsid w:val="00586E7A"/>
    <w:rsid w:val="00587010"/>
    <w:rsid w:val="00587AC9"/>
    <w:rsid w:val="005903FE"/>
    <w:rsid w:val="00590ABB"/>
    <w:rsid w:val="00591013"/>
    <w:rsid w:val="00592554"/>
    <w:rsid w:val="00592A0B"/>
    <w:rsid w:val="00592BE9"/>
    <w:rsid w:val="0059339C"/>
    <w:rsid w:val="00593420"/>
    <w:rsid w:val="0059343E"/>
    <w:rsid w:val="0059349B"/>
    <w:rsid w:val="005937D6"/>
    <w:rsid w:val="00593E23"/>
    <w:rsid w:val="005941A3"/>
    <w:rsid w:val="00594826"/>
    <w:rsid w:val="00595146"/>
    <w:rsid w:val="00595736"/>
    <w:rsid w:val="00595F2A"/>
    <w:rsid w:val="00596C22"/>
    <w:rsid w:val="005971AA"/>
    <w:rsid w:val="0059766B"/>
    <w:rsid w:val="00597764"/>
    <w:rsid w:val="005A098E"/>
    <w:rsid w:val="005A0A76"/>
    <w:rsid w:val="005A0BAE"/>
    <w:rsid w:val="005A0CD5"/>
    <w:rsid w:val="005A106C"/>
    <w:rsid w:val="005A1244"/>
    <w:rsid w:val="005A1C08"/>
    <w:rsid w:val="005A1F49"/>
    <w:rsid w:val="005A23DA"/>
    <w:rsid w:val="005A2563"/>
    <w:rsid w:val="005A27AA"/>
    <w:rsid w:val="005A3772"/>
    <w:rsid w:val="005A37E0"/>
    <w:rsid w:val="005A37EC"/>
    <w:rsid w:val="005A39A3"/>
    <w:rsid w:val="005A41A4"/>
    <w:rsid w:val="005A4302"/>
    <w:rsid w:val="005A4438"/>
    <w:rsid w:val="005A4578"/>
    <w:rsid w:val="005A4661"/>
    <w:rsid w:val="005A49A8"/>
    <w:rsid w:val="005A4AC1"/>
    <w:rsid w:val="005A4DC0"/>
    <w:rsid w:val="005A5655"/>
    <w:rsid w:val="005A56CC"/>
    <w:rsid w:val="005A587B"/>
    <w:rsid w:val="005A76C2"/>
    <w:rsid w:val="005A7BC7"/>
    <w:rsid w:val="005A7D85"/>
    <w:rsid w:val="005B0D46"/>
    <w:rsid w:val="005B0EE3"/>
    <w:rsid w:val="005B139F"/>
    <w:rsid w:val="005B13E7"/>
    <w:rsid w:val="005B15BC"/>
    <w:rsid w:val="005B17F3"/>
    <w:rsid w:val="005B1F3B"/>
    <w:rsid w:val="005B1FC9"/>
    <w:rsid w:val="005B2D87"/>
    <w:rsid w:val="005B3161"/>
    <w:rsid w:val="005B32AD"/>
    <w:rsid w:val="005B3B08"/>
    <w:rsid w:val="005B462E"/>
    <w:rsid w:val="005B46FA"/>
    <w:rsid w:val="005B4795"/>
    <w:rsid w:val="005B544D"/>
    <w:rsid w:val="005B5B00"/>
    <w:rsid w:val="005B5E2E"/>
    <w:rsid w:val="005B61DA"/>
    <w:rsid w:val="005B623C"/>
    <w:rsid w:val="005B65AB"/>
    <w:rsid w:val="005B6695"/>
    <w:rsid w:val="005B66B8"/>
    <w:rsid w:val="005B672C"/>
    <w:rsid w:val="005B69E0"/>
    <w:rsid w:val="005B6ECA"/>
    <w:rsid w:val="005B722E"/>
    <w:rsid w:val="005B7AF5"/>
    <w:rsid w:val="005C0160"/>
    <w:rsid w:val="005C0371"/>
    <w:rsid w:val="005C0542"/>
    <w:rsid w:val="005C079B"/>
    <w:rsid w:val="005C0F08"/>
    <w:rsid w:val="005C0FE3"/>
    <w:rsid w:val="005C1445"/>
    <w:rsid w:val="005C17C2"/>
    <w:rsid w:val="005C24BC"/>
    <w:rsid w:val="005C26D4"/>
    <w:rsid w:val="005C3082"/>
    <w:rsid w:val="005C31E3"/>
    <w:rsid w:val="005C34BB"/>
    <w:rsid w:val="005C36A4"/>
    <w:rsid w:val="005C3748"/>
    <w:rsid w:val="005C387C"/>
    <w:rsid w:val="005C4133"/>
    <w:rsid w:val="005C4B5E"/>
    <w:rsid w:val="005C4BF8"/>
    <w:rsid w:val="005C504A"/>
    <w:rsid w:val="005C5540"/>
    <w:rsid w:val="005C58D3"/>
    <w:rsid w:val="005C604E"/>
    <w:rsid w:val="005C6057"/>
    <w:rsid w:val="005C681B"/>
    <w:rsid w:val="005C6E73"/>
    <w:rsid w:val="005C7A7F"/>
    <w:rsid w:val="005C7B8B"/>
    <w:rsid w:val="005C7D4B"/>
    <w:rsid w:val="005C7F76"/>
    <w:rsid w:val="005D0207"/>
    <w:rsid w:val="005D039F"/>
    <w:rsid w:val="005D077D"/>
    <w:rsid w:val="005D152F"/>
    <w:rsid w:val="005D18D8"/>
    <w:rsid w:val="005D19CF"/>
    <w:rsid w:val="005D1A37"/>
    <w:rsid w:val="005D1B3B"/>
    <w:rsid w:val="005D1E96"/>
    <w:rsid w:val="005D279B"/>
    <w:rsid w:val="005D2843"/>
    <w:rsid w:val="005D29C6"/>
    <w:rsid w:val="005D2C02"/>
    <w:rsid w:val="005D34A8"/>
    <w:rsid w:val="005D36F1"/>
    <w:rsid w:val="005D38F2"/>
    <w:rsid w:val="005D4202"/>
    <w:rsid w:val="005D45AE"/>
    <w:rsid w:val="005D4836"/>
    <w:rsid w:val="005D4985"/>
    <w:rsid w:val="005D4EFF"/>
    <w:rsid w:val="005D5F82"/>
    <w:rsid w:val="005D6021"/>
    <w:rsid w:val="005D619F"/>
    <w:rsid w:val="005D6423"/>
    <w:rsid w:val="005D663E"/>
    <w:rsid w:val="005D672C"/>
    <w:rsid w:val="005D6E0A"/>
    <w:rsid w:val="005D76EE"/>
    <w:rsid w:val="005D7D87"/>
    <w:rsid w:val="005E0F97"/>
    <w:rsid w:val="005E128A"/>
    <w:rsid w:val="005E19A2"/>
    <w:rsid w:val="005E2688"/>
    <w:rsid w:val="005E3131"/>
    <w:rsid w:val="005E3D35"/>
    <w:rsid w:val="005E3E55"/>
    <w:rsid w:val="005E3E9F"/>
    <w:rsid w:val="005E4E9B"/>
    <w:rsid w:val="005E4F4F"/>
    <w:rsid w:val="005E5438"/>
    <w:rsid w:val="005E591B"/>
    <w:rsid w:val="005E598D"/>
    <w:rsid w:val="005E6E7E"/>
    <w:rsid w:val="005E731F"/>
    <w:rsid w:val="005E73AF"/>
    <w:rsid w:val="005E75D9"/>
    <w:rsid w:val="005E7A0D"/>
    <w:rsid w:val="005F06FA"/>
    <w:rsid w:val="005F0DAB"/>
    <w:rsid w:val="005F0E4E"/>
    <w:rsid w:val="005F1213"/>
    <w:rsid w:val="005F1233"/>
    <w:rsid w:val="005F1818"/>
    <w:rsid w:val="005F1F3F"/>
    <w:rsid w:val="005F265A"/>
    <w:rsid w:val="005F28F8"/>
    <w:rsid w:val="005F2910"/>
    <w:rsid w:val="005F2A81"/>
    <w:rsid w:val="005F2AEA"/>
    <w:rsid w:val="005F2DD4"/>
    <w:rsid w:val="005F31BE"/>
    <w:rsid w:val="005F41B5"/>
    <w:rsid w:val="005F4C1B"/>
    <w:rsid w:val="005F573A"/>
    <w:rsid w:val="005F59E7"/>
    <w:rsid w:val="005F5D6F"/>
    <w:rsid w:val="005F6020"/>
    <w:rsid w:val="005F6515"/>
    <w:rsid w:val="005F664A"/>
    <w:rsid w:val="005F67C0"/>
    <w:rsid w:val="005F67F1"/>
    <w:rsid w:val="005F6D67"/>
    <w:rsid w:val="005F6EA2"/>
    <w:rsid w:val="005F72AF"/>
    <w:rsid w:val="005F7B96"/>
    <w:rsid w:val="005F7BD0"/>
    <w:rsid w:val="00600041"/>
    <w:rsid w:val="006001A5"/>
    <w:rsid w:val="00600763"/>
    <w:rsid w:val="00600C67"/>
    <w:rsid w:val="00600CA8"/>
    <w:rsid w:val="00600D4A"/>
    <w:rsid w:val="00601371"/>
    <w:rsid w:val="0060146B"/>
    <w:rsid w:val="006016B4"/>
    <w:rsid w:val="00601E7F"/>
    <w:rsid w:val="0060207B"/>
    <w:rsid w:val="0060212A"/>
    <w:rsid w:val="006021E6"/>
    <w:rsid w:val="0060237D"/>
    <w:rsid w:val="00602E5B"/>
    <w:rsid w:val="00602FD3"/>
    <w:rsid w:val="00604426"/>
    <w:rsid w:val="00604430"/>
    <w:rsid w:val="0060489B"/>
    <w:rsid w:val="00604E96"/>
    <w:rsid w:val="0060547D"/>
    <w:rsid w:val="00605722"/>
    <w:rsid w:val="00605BD0"/>
    <w:rsid w:val="00605BF4"/>
    <w:rsid w:val="00605C4F"/>
    <w:rsid w:val="00605FF6"/>
    <w:rsid w:val="00606973"/>
    <w:rsid w:val="00607569"/>
    <w:rsid w:val="0060769A"/>
    <w:rsid w:val="00607712"/>
    <w:rsid w:val="006079E0"/>
    <w:rsid w:val="00607B91"/>
    <w:rsid w:val="0061013F"/>
    <w:rsid w:val="0061184D"/>
    <w:rsid w:val="00611B21"/>
    <w:rsid w:val="00611C7C"/>
    <w:rsid w:val="00611EE6"/>
    <w:rsid w:val="006120EE"/>
    <w:rsid w:val="006124C0"/>
    <w:rsid w:val="00612B5A"/>
    <w:rsid w:val="00612B81"/>
    <w:rsid w:val="00612E89"/>
    <w:rsid w:val="00612ED1"/>
    <w:rsid w:val="00613938"/>
    <w:rsid w:val="00613F19"/>
    <w:rsid w:val="006144C9"/>
    <w:rsid w:val="00614776"/>
    <w:rsid w:val="006150FF"/>
    <w:rsid w:val="006155F0"/>
    <w:rsid w:val="006157D5"/>
    <w:rsid w:val="0061689C"/>
    <w:rsid w:val="006168D4"/>
    <w:rsid w:val="00616C60"/>
    <w:rsid w:val="00616E36"/>
    <w:rsid w:val="006171A9"/>
    <w:rsid w:val="00620989"/>
    <w:rsid w:val="00620A2F"/>
    <w:rsid w:val="00620F26"/>
    <w:rsid w:val="006218D9"/>
    <w:rsid w:val="00621A3A"/>
    <w:rsid w:val="00621C6D"/>
    <w:rsid w:val="0062238E"/>
    <w:rsid w:val="00622613"/>
    <w:rsid w:val="00623319"/>
    <w:rsid w:val="00623641"/>
    <w:rsid w:val="0062368A"/>
    <w:rsid w:val="00624050"/>
    <w:rsid w:val="006240E6"/>
    <w:rsid w:val="006245A1"/>
    <w:rsid w:val="00624893"/>
    <w:rsid w:val="00624A2A"/>
    <w:rsid w:val="00624C4E"/>
    <w:rsid w:val="00624CF6"/>
    <w:rsid w:val="00624F5F"/>
    <w:rsid w:val="0062574B"/>
    <w:rsid w:val="00625C18"/>
    <w:rsid w:val="00625C88"/>
    <w:rsid w:val="00625F23"/>
    <w:rsid w:val="00625FF5"/>
    <w:rsid w:val="00626A45"/>
    <w:rsid w:val="00626FC9"/>
    <w:rsid w:val="006270D9"/>
    <w:rsid w:val="006278FF"/>
    <w:rsid w:val="00627A0D"/>
    <w:rsid w:val="00627DA7"/>
    <w:rsid w:val="00627FA9"/>
    <w:rsid w:val="0063043C"/>
    <w:rsid w:val="00630506"/>
    <w:rsid w:val="00630737"/>
    <w:rsid w:val="006313D5"/>
    <w:rsid w:val="006318FF"/>
    <w:rsid w:val="00631C93"/>
    <w:rsid w:val="00631DDD"/>
    <w:rsid w:val="0063278B"/>
    <w:rsid w:val="00632A7B"/>
    <w:rsid w:val="00633466"/>
    <w:rsid w:val="0063385F"/>
    <w:rsid w:val="00633F5E"/>
    <w:rsid w:val="006340DF"/>
    <w:rsid w:val="006343E9"/>
    <w:rsid w:val="00634A6F"/>
    <w:rsid w:val="006351E5"/>
    <w:rsid w:val="00636092"/>
    <w:rsid w:val="006361B4"/>
    <w:rsid w:val="006361D1"/>
    <w:rsid w:val="006363CE"/>
    <w:rsid w:val="00636866"/>
    <w:rsid w:val="00637044"/>
    <w:rsid w:val="006372ED"/>
    <w:rsid w:val="00637402"/>
    <w:rsid w:val="006377AB"/>
    <w:rsid w:val="00637915"/>
    <w:rsid w:val="00637A63"/>
    <w:rsid w:val="00637DCA"/>
    <w:rsid w:val="00640178"/>
    <w:rsid w:val="0064029B"/>
    <w:rsid w:val="00640B53"/>
    <w:rsid w:val="00640EE4"/>
    <w:rsid w:val="00641356"/>
    <w:rsid w:val="00641398"/>
    <w:rsid w:val="00642614"/>
    <w:rsid w:val="00642A4A"/>
    <w:rsid w:val="00642C72"/>
    <w:rsid w:val="00642CD1"/>
    <w:rsid w:val="00643A63"/>
    <w:rsid w:val="00644504"/>
    <w:rsid w:val="00644CF6"/>
    <w:rsid w:val="00645367"/>
    <w:rsid w:val="00645736"/>
    <w:rsid w:val="00645829"/>
    <w:rsid w:val="00645C21"/>
    <w:rsid w:val="00645C2F"/>
    <w:rsid w:val="0064610F"/>
    <w:rsid w:val="00646278"/>
    <w:rsid w:val="006464E1"/>
    <w:rsid w:val="006465DE"/>
    <w:rsid w:val="00646E8B"/>
    <w:rsid w:val="00647DE1"/>
    <w:rsid w:val="00647FE4"/>
    <w:rsid w:val="0065021C"/>
    <w:rsid w:val="00650807"/>
    <w:rsid w:val="00650ACE"/>
    <w:rsid w:val="00650D7F"/>
    <w:rsid w:val="006510AD"/>
    <w:rsid w:val="00651295"/>
    <w:rsid w:val="00651470"/>
    <w:rsid w:val="00651645"/>
    <w:rsid w:val="006519E2"/>
    <w:rsid w:val="006529CE"/>
    <w:rsid w:val="00652BD6"/>
    <w:rsid w:val="00652DB4"/>
    <w:rsid w:val="00653058"/>
    <w:rsid w:val="006530D0"/>
    <w:rsid w:val="0065379A"/>
    <w:rsid w:val="00653988"/>
    <w:rsid w:val="00653A04"/>
    <w:rsid w:val="00653D77"/>
    <w:rsid w:val="00653DFF"/>
    <w:rsid w:val="00654158"/>
    <w:rsid w:val="00654275"/>
    <w:rsid w:val="006542C4"/>
    <w:rsid w:val="006549F2"/>
    <w:rsid w:val="00654C00"/>
    <w:rsid w:val="00654DB4"/>
    <w:rsid w:val="0065512C"/>
    <w:rsid w:val="00655474"/>
    <w:rsid w:val="00655AE8"/>
    <w:rsid w:val="00655C7A"/>
    <w:rsid w:val="00655EF1"/>
    <w:rsid w:val="00656180"/>
    <w:rsid w:val="00656314"/>
    <w:rsid w:val="00656AF0"/>
    <w:rsid w:val="00656CC5"/>
    <w:rsid w:val="006578A2"/>
    <w:rsid w:val="0065793D"/>
    <w:rsid w:val="00657B31"/>
    <w:rsid w:val="00657BFA"/>
    <w:rsid w:val="00657D29"/>
    <w:rsid w:val="00660791"/>
    <w:rsid w:val="006608BD"/>
    <w:rsid w:val="00660ADB"/>
    <w:rsid w:val="00660D6B"/>
    <w:rsid w:val="006614E4"/>
    <w:rsid w:val="006618FD"/>
    <w:rsid w:val="00661BD2"/>
    <w:rsid w:val="00661E11"/>
    <w:rsid w:val="00662121"/>
    <w:rsid w:val="00662798"/>
    <w:rsid w:val="006629FD"/>
    <w:rsid w:val="006634A0"/>
    <w:rsid w:val="006639E5"/>
    <w:rsid w:val="00663C3E"/>
    <w:rsid w:val="006641B7"/>
    <w:rsid w:val="00664CBD"/>
    <w:rsid w:val="00664DD4"/>
    <w:rsid w:val="00664F82"/>
    <w:rsid w:val="00665604"/>
    <w:rsid w:val="00665A5C"/>
    <w:rsid w:val="006663A8"/>
    <w:rsid w:val="00666903"/>
    <w:rsid w:val="00666B4F"/>
    <w:rsid w:val="006675C7"/>
    <w:rsid w:val="006678CD"/>
    <w:rsid w:val="0067046E"/>
    <w:rsid w:val="006706F1"/>
    <w:rsid w:val="00670912"/>
    <w:rsid w:val="00670D66"/>
    <w:rsid w:val="00670F18"/>
    <w:rsid w:val="006710E5"/>
    <w:rsid w:val="00671315"/>
    <w:rsid w:val="0067159B"/>
    <w:rsid w:val="006716FF"/>
    <w:rsid w:val="0067241A"/>
    <w:rsid w:val="006729C7"/>
    <w:rsid w:val="00672F9C"/>
    <w:rsid w:val="00673375"/>
    <w:rsid w:val="00673403"/>
    <w:rsid w:val="00673658"/>
    <w:rsid w:val="006743A4"/>
    <w:rsid w:val="00675668"/>
    <w:rsid w:val="00676154"/>
    <w:rsid w:val="00676272"/>
    <w:rsid w:val="00676C5B"/>
    <w:rsid w:val="0067744A"/>
    <w:rsid w:val="00677E53"/>
    <w:rsid w:val="00680009"/>
    <w:rsid w:val="006805C3"/>
    <w:rsid w:val="006817BB"/>
    <w:rsid w:val="00681C0A"/>
    <w:rsid w:val="00682041"/>
    <w:rsid w:val="00682064"/>
    <w:rsid w:val="00682171"/>
    <w:rsid w:val="0068253F"/>
    <w:rsid w:val="00683F6C"/>
    <w:rsid w:val="00683FD0"/>
    <w:rsid w:val="0068516B"/>
    <w:rsid w:val="00685D7D"/>
    <w:rsid w:val="00686481"/>
    <w:rsid w:val="00686CD7"/>
    <w:rsid w:val="00686E4A"/>
    <w:rsid w:val="00687CD6"/>
    <w:rsid w:val="00687D4F"/>
    <w:rsid w:val="0069097C"/>
    <w:rsid w:val="00690C28"/>
    <w:rsid w:val="006914D9"/>
    <w:rsid w:val="006921CC"/>
    <w:rsid w:val="006922A5"/>
    <w:rsid w:val="0069281F"/>
    <w:rsid w:val="00693408"/>
    <w:rsid w:val="0069342A"/>
    <w:rsid w:val="00693ECB"/>
    <w:rsid w:val="00693FE2"/>
    <w:rsid w:val="00693FE6"/>
    <w:rsid w:val="0069446F"/>
    <w:rsid w:val="0069454C"/>
    <w:rsid w:val="0069454F"/>
    <w:rsid w:val="0069461C"/>
    <w:rsid w:val="00694A9B"/>
    <w:rsid w:val="006954D7"/>
    <w:rsid w:val="006959F4"/>
    <w:rsid w:val="00696416"/>
    <w:rsid w:val="00696559"/>
    <w:rsid w:val="00696B70"/>
    <w:rsid w:val="00696BE3"/>
    <w:rsid w:val="00697947"/>
    <w:rsid w:val="006A23D3"/>
    <w:rsid w:val="006A25EE"/>
    <w:rsid w:val="006A26E4"/>
    <w:rsid w:val="006A3102"/>
    <w:rsid w:val="006A355D"/>
    <w:rsid w:val="006A35BA"/>
    <w:rsid w:val="006A3718"/>
    <w:rsid w:val="006A3881"/>
    <w:rsid w:val="006A402E"/>
    <w:rsid w:val="006A47AD"/>
    <w:rsid w:val="006A4A6C"/>
    <w:rsid w:val="006A51E2"/>
    <w:rsid w:val="006A52DD"/>
    <w:rsid w:val="006A5363"/>
    <w:rsid w:val="006A57ED"/>
    <w:rsid w:val="006A5FB4"/>
    <w:rsid w:val="006A607B"/>
    <w:rsid w:val="006A6946"/>
    <w:rsid w:val="006A7229"/>
    <w:rsid w:val="006A728D"/>
    <w:rsid w:val="006A75B4"/>
    <w:rsid w:val="006A7DCB"/>
    <w:rsid w:val="006B02C8"/>
    <w:rsid w:val="006B0445"/>
    <w:rsid w:val="006B0AA2"/>
    <w:rsid w:val="006B11FD"/>
    <w:rsid w:val="006B1368"/>
    <w:rsid w:val="006B19A0"/>
    <w:rsid w:val="006B1A84"/>
    <w:rsid w:val="006B1D5D"/>
    <w:rsid w:val="006B21C8"/>
    <w:rsid w:val="006B2CAE"/>
    <w:rsid w:val="006B3529"/>
    <w:rsid w:val="006B367C"/>
    <w:rsid w:val="006B3883"/>
    <w:rsid w:val="006B411C"/>
    <w:rsid w:val="006B41C2"/>
    <w:rsid w:val="006B421E"/>
    <w:rsid w:val="006B43B9"/>
    <w:rsid w:val="006B53E2"/>
    <w:rsid w:val="006B5B1D"/>
    <w:rsid w:val="006B6487"/>
    <w:rsid w:val="006B6B28"/>
    <w:rsid w:val="006B6E13"/>
    <w:rsid w:val="006B6E52"/>
    <w:rsid w:val="006B74A4"/>
    <w:rsid w:val="006B7E7E"/>
    <w:rsid w:val="006C05FC"/>
    <w:rsid w:val="006C071F"/>
    <w:rsid w:val="006C0E00"/>
    <w:rsid w:val="006C0EE8"/>
    <w:rsid w:val="006C1402"/>
    <w:rsid w:val="006C1453"/>
    <w:rsid w:val="006C162E"/>
    <w:rsid w:val="006C1B33"/>
    <w:rsid w:val="006C1DD6"/>
    <w:rsid w:val="006C208B"/>
    <w:rsid w:val="006C3062"/>
    <w:rsid w:val="006C3F39"/>
    <w:rsid w:val="006C4346"/>
    <w:rsid w:val="006C44CE"/>
    <w:rsid w:val="006C48DF"/>
    <w:rsid w:val="006C4AC0"/>
    <w:rsid w:val="006C5374"/>
    <w:rsid w:val="006C53A2"/>
    <w:rsid w:val="006C6ECB"/>
    <w:rsid w:val="006C6F3C"/>
    <w:rsid w:val="006D0602"/>
    <w:rsid w:val="006D0755"/>
    <w:rsid w:val="006D0B98"/>
    <w:rsid w:val="006D0D52"/>
    <w:rsid w:val="006D0EA3"/>
    <w:rsid w:val="006D0F29"/>
    <w:rsid w:val="006D11C8"/>
    <w:rsid w:val="006D1359"/>
    <w:rsid w:val="006D143F"/>
    <w:rsid w:val="006D1A85"/>
    <w:rsid w:val="006D1B1F"/>
    <w:rsid w:val="006D1C6B"/>
    <w:rsid w:val="006D24C5"/>
    <w:rsid w:val="006D2752"/>
    <w:rsid w:val="006D2DCC"/>
    <w:rsid w:val="006D3A5C"/>
    <w:rsid w:val="006D3A69"/>
    <w:rsid w:val="006D3A83"/>
    <w:rsid w:val="006D3BF3"/>
    <w:rsid w:val="006D4560"/>
    <w:rsid w:val="006D512B"/>
    <w:rsid w:val="006D59CE"/>
    <w:rsid w:val="006D67DD"/>
    <w:rsid w:val="006D7012"/>
    <w:rsid w:val="006D747D"/>
    <w:rsid w:val="006E0332"/>
    <w:rsid w:val="006E04A7"/>
    <w:rsid w:val="006E0D16"/>
    <w:rsid w:val="006E1A61"/>
    <w:rsid w:val="006E1CF1"/>
    <w:rsid w:val="006E2013"/>
    <w:rsid w:val="006E22B0"/>
    <w:rsid w:val="006E2428"/>
    <w:rsid w:val="006E2636"/>
    <w:rsid w:val="006E288F"/>
    <w:rsid w:val="006E28BD"/>
    <w:rsid w:val="006E2C80"/>
    <w:rsid w:val="006E33AE"/>
    <w:rsid w:val="006E40BD"/>
    <w:rsid w:val="006E41B3"/>
    <w:rsid w:val="006E421C"/>
    <w:rsid w:val="006E4E7D"/>
    <w:rsid w:val="006E4EA2"/>
    <w:rsid w:val="006E541D"/>
    <w:rsid w:val="006E5759"/>
    <w:rsid w:val="006E685B"/>
    <w:rsid w:val="006E68DF"/>
    <w:rsid w:val="006E6921"/>
    <w:rsid w:val="006E6C1B"/>
    <w:rsid w:val="006E6D3A"/>
    <w:rsid w:val="006E6D53"/>
    <w:rsid w:val="006E6D79"/>
    <w:rsid w:val="006E750F"/>
    <w:rsid w:val="006E78FC"/>
    <w:rsid w:val="006E7BA9"/>
    <w:rsid w:val="006E7D93"/>
    <w:rsid w:val="006E7DB0"/>
    <w:rsid w:val="006E7E38"/>
    <w:rsid w:val="006F01E7"/>
    <w:rsid w:val="006F0D42"/>
    <w:rsid w:val="006F0F3A"/>
    <w:rsid w:val="006F160B"/>
    <w:rsid w:val="006F1D60"/>
    <w:rsid w:val="006F2899"/>
    <w:rsid w:val="006F2A15"/>
    <w:rsid w:val="006F2A9B"/>
    <w:rsid w:val="006F3E92"/>
    <w:rsid w:val="006F4642"/>
    <w:rsid w:val="006F533D"/>
    <w:rsid w:val="006F5781"/>
    <w:rsid w:val="006F58F5"/>
    <w:rsid w:val="006F5A6F"/>
    <w:rsid w:val="006F676F"/>
    <w:rsid w:val="006F6DAF"/>
    <w:rsid w:val="006F706E"/>
    <w:rsid w:val="006F70AE"/>
    <w:rsid w:val="006F727E"/>
    <w:rsid w:val="006F7816"/>
    <w:rsid w:val="006F7ACA"/>
    <w:rsid w:val="006F7C80"/>
    <w:rsid w:val="0070026F"/>
    <w:rsid w:val="00700321"/>
    <w:rsid w:val="0070040F"/>
    <w:rsid w:val="00700437"/>
    <w:rsid w:val="007009CB"/>
    <w:rsid w:val="00700BCC"/>
    <w:rsid w:val="0070101F"/>
    <w:rsid w:val="00701451"/>
    <w:rsid w:val="00701692"/>
    <w:rsid w:val="00701E38"/>
    <w:rsid w:val="007022A1"/>
    <w:rsid w:val="007023E4"/>
    <w:rsid w:val="00702DA3"/>
    <w:rsid w:val="00703A33"/>
    <w:rsid w:val="007043C6"/>
    <w:rsid w:val="00704789"/>
    <w:rsid w:val="007048D7"/>
    <w:rsid w:val="007049DF"/>
    <w:rsid w:val="00704C23"/>
    <w:rsid w:val="007050CC"/>
    <w:rsid w:val="0070523E"/>
    <w:rsid w:val="007057B3"/>
    <w:rsid w:val="007059FA"/>
    <w:rsid w:val="00705FD2"/>
    <w:rsid w:val="00706120"/>
    <w:rsid w:val="00706F14"/>
    <w:rsid w:val="0070705C"/>
    <w:rsid w:val="00707154"/>
    <w:rsid w:val="00707A91"/>
    <w:rsid w:val="00710460"/>
    <w:rsid w:val="00710555"/>
    <w:rsid w:val="00710901"/>
    <w:rsid w:val="00710F42"/>
    <w:rsid w:val="00711453"/>
    <w:rsid w:val="007125AB"/>
    <w:rsid w:val="0071305E"/>
    <w:rsid w:val="007130EE"/>
    <w:rsid w:val="0071330D"/>
    <w:rsid w:val="007137C3"/>
    <w:rsid w:val="007138EE"/>
    <w:rsid w:val="007140C5"/>
    <w:rsid w:val="00714146"/>
    <w:rsid w:val="007142FB"/>
    <w:rsid w:val="00714B0F"/>
    <w:rsid w:val="007151A2"/>
    <w:rsid w:val="007151EE"/>
    <w:rsid w:val="0071540C"/>
    <w:rsid w:val="007155C1"/>
    <w:rsid w:val="00715C11"/>
    <w:rsid w:val="00715C82"/>
    <w:rsid w:val="00715ECB"/>
    <w:rsid w:val="007174F7"/>
    <w:rsid w:val="0071781E"/>
    <w:rsid w:val="0071786E"/>
    <w:rsid w:val="007178C4"/>
    <w:rsid w:val="00717DD9"/>
    <w:rsid w:val="0072001A"/>
    <w:rsid w:val="0072083E"/>
    <w:rsid w:val="00720AD1"/>
    <w:rsid w:val="0072145E"/>
    <w:rsid w:val="007216CD"/>
    <w:rsid w:val="00721706"/>
    <w:rsid w:val="00721EA9"/>
    <w:rsid w:val="00722A1B"/>
    <w:rsid w:val="00722E58"/>
    <w:rsid w:val="00723B36"/>
    <w:rsid w:val="007247FF"/>
    <w:rsid w:val="007249BA"/>
    <w:rsid w:val="00724CB8"/>
    <w:rsid w:val="00724E8F"/>
    <w:rsid w:val="00725250"/>
    <w:rsid w:val="00725417"/>
    <w:rsid w:val="00725E3C"/>
    <w:rsid w:val="00726A22"/>
    <w:rsid w:val="00726EF6"/>
    <w:rsid w:val="0072707E"/>
    <w:rsid w:val="00727276"/>
    <w:rsid w:val="00727983"/>
    <w:rsid w:val="00727C93"/>
    <w:rsid w:val="00727EC5"/>
    <w:rsid w:val="00730367"/>
    <w:rsid w:val="00730707"/>
    <w:rsid w:val="00730AB7"/>
    <w:rsid w:val="00730D6C"/>
    <w:rsid w:val="007310C5"/>
    <w:rsid w:val="007311E6"/>
    <w:rsid w:val="007312BC"/>
    <w:rsid w:val="00731441"/>
    <w:rsid w:val="007318EA"/>
    <w:rsid w:val="00732066"/>
    <w:rsid w:val="00732206"/>
    <w:rsid w:val="007326B4"/>
    <w:rsid w:val="00732A38"/>
    <w:rsid w:val="00732BDB"/>
    <w:rsid w:val="00732CDC"/>
    <w:rsid w:val="00733184"/>
    <w:rsid w:val="007331B0"/>
    <w:rsid w:val="007332C2"/>
    <w:rsid w:val="00733969"/>
    <w:rsid w:val="00733C2F"/>
    <w:rsid w:val="00733CEB"/>
    <w:rsid w:val="00733F24"/>
    <w:rsid w:val="00734353"/>
    <w:rsid w:val="007347F0"/>
    <w:rsid w:val="00734A47"/>
    <w:rsid w:val="00734B76"/>
    <w:rsid w:val="00735384"/>
    <w:rsid w:val="00737025"/>
    <w:rsid w:val="0073727F"/>
    <w:rsid w:val="0073777F"/>
    <w:rsid w:val="0073779F"/>
    <w:rsid w:val="007378BD"/>
    <w:rsid w:val="007379B9"/>
    <w:rsid w:val="00737E22"/>
    <w:rsid w:val="00737F97"/>
    <w:rsid w:val="00740606"/>
    <w:rsid w:val="00740A4F"/>
    <w:rsid w:val="00740C15"/>
    <w:rsid w:val="00740E96"/>
    <w:rsid w:val="007421E8"/>
    <w:rsid w:val="00742399"/>
    <w:rsid w:val="00742631"/>
    <w:rsid w:val="0074316A"/>
    <w:rsid w:val="007431F4"/>
    <w:rsid w:val="007439EA"/>
    <w:rsid w:val="007442B9"/>
    <w:rsid w:val="007446E4"/>
    <w:rsid w:val="00744AA4"/>
    <w:rsid w:val="00744C0D"/>
    <w:rsid w:val="007455C5"/>
    <w:rsid w:val="00745827"/>
    <w:rsid w:val="00745ED1"/>
    <w:rsid w:val="007471D7"/>
    <w:rsid w:val="00747F4E"/>
    <w:rsid w:val="00751117"/>
    <w:rsid w:val="00751469"/>
    <w:rsid w:val="00752A9B"/>
    <w:rsid w:val="00752F58"/>
    <w:rsid w:val="007534A7"/>
    <w:rsid w:val="0075384E"/>
    <w:rsid w:val="007538BB"/>
    <w:rsid w:val="007539A9"/>
    <w:rsid w:val="00754D30"/>
    <w:rsid w:val="00754DDA"/>
    <w:rsid w:val="00755110"/>
    <w:rsid w:val="00755F4D"/>
    <w:rsid w:val="00755FBC"/>
    <w:rsid w:val="00756600"/>
    <w:rsid w:val="007567F0"/>
    <w:rsid w:val="007569B2"/>
    <w:rsid w:val="00756B5C"/>
    <w:rsid w:val="007570B8"/>
    <w:rsid w:val="007579A5"/>
    <w:rsid w:val="00757A4E"/>
    <w:rsid w:val="00760306"/>
    <w:rsid w:val="00760AD8"/>
    <w:rsid w:val="00762404"/>
    <w:rsid w:val="00762A37"/>
    <w:rsid w:val="00763392"/>
    <w:rsid w:val="00763935"/>
    <w:rsid w:val="00763F3D"/>
    <w:rsid w:val="007640DB"/>
    <w:rsid w:val="00764522"/>
    <w:rsid w:val="007661B8"/>
    <w:rsid w:val="00766321"/>
    <w:rsid w:val="007663F1"/>
    <w:rsid w:val="00766788"/>
    <w:rsid w:val="007668A7"/>
    <w:rsid w:val="00766BDE"/>
    <w:rsid w:val="00766C6B"/>
    <w:rsid w:val="00766F89"/>
    <w:rsid w:val="00767028"/>
    <w:rsid w:val="007677ED"/>
    <w:rsid w:val="0076791A"/>
    <w:rsid w:val="00767C35"/>
    <w:rsid w:val="00767EA1"/>
    <w:rsid w:val="00770518"/>
    <w:rsid w:val="00771186"/>
    <w:rsid w:val="0077180F"/>
    <w:rsid w:val="00771B56"/>
    <w:rsid w:val="0077202C"/>
    <w:rsid w:val="007722FC"/>
    <w:rsid w:val="00772353"/>
    <w:rsid w:val="007729FB"/>
    <w:rsid w:val="00772C5E"/>
    <w:rsid w:val="007739C3"/>
    <w:rsid w:val="00773B0A"/>
    <w:rsid w:val="00773B8C"/>
    <w:rsid w:val="00774075"/>
    <w:rsid w:val="007749B6"/>
    <w:rsid w:val="00774F7D"/>
    <w:rsid w:val="007752DC"/>
    <w:rsid w:val="00775B8B"/>
    <w:rsid w:val="0077693F"/>
    <w:rsid w:val="00780434"/>
    <w:rsid w:val="00780C1D"/>
    <w:rsid w:val="007810D6"/>
    <w:rsid w:val="007812C6"/>
    <w:rsid w:val="00781460"/>
    <w:rsid w:val="007815E7"/>
    <w:rsid w:val="00781DB9"/>
    <w:rsid w:val="0078219D"/>
    <w:rsid w:val="007828F4"/>
    <w:rsid w:val="00782F46"/>
    <w:rsid w:val="007836D9"/>
    <w:rsid w:val="007842A4"/>
    <w:rsid w:val="00784441"/>
    <w:rsid w:val="007848BB"/>
    <w:rsid w:val="00784F65"/>
    <w:rsid w:val="007850EF"/>
    <w:rsid w:val="00785319"/>
    <w:rsid w:val="007854A3"/>
    <w:rsid w:val="007859DC"/>
    <w:rsid w:val="00785F8E"/>
    <w:rsid w:val="0078611F"/>
    <w:rsid w:val="007869AC"/>
    <w:rsid w:val="00786C6A"/>
    <w:rsid w:val="00786F15"/>
    <w:rsid w:val="00787463"/>
    <w:rsid w:val="007879EA"/>
    <w:rsid w:val="007902CB"/>
    <w:rsid w:val="00790416"/>
    <w:rsid w:val="007908BF"/>
    <w:rsid w:val="00790E12"/>
    <w:rsid w:val="0079123B"/>
    <w:rsid w:val="0079186B"/>
    <w:rsid w:val="00791B43"/>
    <w:rsid w:val="00791D6C"/>
    <w:rsid w:val="00792976"/>
    <w:rsid w:val="00792B7C"/>
    <w:rsid w:val="00792EE1"/>
    <w:rsid w:val="00792FE2"/>
    <w:rsid w:val="0079363F"/>
    <w:rsid w:val="00793934"/>
    <w:rsid w:val="00793EB0"/>
    <w:rsid w:val="007945DA"/>
    <w:rsid w:val="00794C8D"/>
    <w:rsid w:val="00795186"/>
    <w:rsid w:val="007956CE"/>
    <w:rsid w:val="00795E5B"/>
    <w:rsid w:val="0079600D"/>
    <w:rsid w:val="00796017"/>
    <w:rsid w:val="00797715"/>
    <w:rsid w:val="007977BA"/>
    <w:rsid w:val="00797A1D"/>
    <w:rsid w:val="00797DC4"/>
    <w:rsid w:val="007A00F9"/>
    <w:rsid w:val="007A0B58"/>
    <w:rsid w:val="007A1164"/>
    <w:rsid w:val="007A1333"/>
    <w:rsid w:val="007A18FE"/>
    <w:rsid w:val="007A19A1"/>
    <w:rsid w:val="007A1BC0"/>
    <w:rsid w:val="007A217B"/>
    <w:rsid w:val="007A2A1B"/>
    <w:rsid w:val="007A2D22"/>
    <w:rsid w:val="007A2FDE"/>
    <w:rsid w:val="007A30AC"/>
    <w:rsid w:val="007A37F0"/>
    <w:rsid w:val="007A3829"/>
    <w:rsid w:val="007A403C"/>
    <w:rsid w:val="007A43A0"/>
    <w:rsid w:val="007A4574"/>
    <w:rsid w:val="007A4C7D"/>
    <w:rsid w:val="007A4DBE"/>
    <w:rsid w:val="007A539A"/>
    <w:rsid w:val="007A5BB1"/>
    <w:rsid w:val="007A607E"/>
    <w:rsid w:val="007A64EB"/>
    <w:rsid w:val="007A680E"/>
    <w:rsid w:val="007A75F6"/>
    <w:rsid w:val="007A79B4"/>
    <w:rsid w:val="007A7ACD"/>
    <w:rsid w:val="007A7B2B"/>
    <w:rsid w:val="007A7C0F"/>
    <w:rsid w:val="007B0342"/>
    <w:rsid w:val="007B0496"/>
    <w:rsid w:val="007B0E4C"/>
    <w:rsid w:val="007B0EA6"/>
    <w:rsid w:val="007B1101"/>
    <w:rsid w:val="007B150F"/>
    <w:rsid w:val="007B159C"/>
    <w:rsid w:val="007B1714"/>
    <w:rsid w:val="007B1C90"/>
    <w:rsid w:val="007B22B0"/>
    <w:rsid w:val="007B23A1"/>
    <w:rsid w:val="007B2779"/>
    <w:rsid w:val="007B282F"/>
    <w:rsid w:val="007B2A5D"/>
    <w:rsid w:val="007B307C"/>
    <w:rsid w:val="007B30F0"/>
    <w:rsid w:val="007B3694"/>
    <w:rsid w:val="007B36C9"/>
    <w:rsid w:val="007B39D0"/>
    <w:rsid w:val="007B3B6E"/>
    <w:rsid w:val="007B3C20"/>
    <w:rsid w:val="007B41DA"/>
    <w:rsid w:val="007B4349"/>
    <w:rsid w:val="007B4889"/>
    <w:rsid w:val="007B4921"/>
    <w:rsid w:val="007B524E"/>
    <w:rsid w:val="007B6159"/>
    <w:rsid w:val="007B6329"/>
    <w:rsid w:val="007B66C0"/>
    <w:rsid w:val="007B6D5D"/>
    <w:rsid w:val="007B777F"/>
    <w:rsid w:val="007B78DF"/>
    <w:rsid w:val="007B7D45"/>
    <w:rsid w:val="007B7ED2"/>
    <w:rsid w:val="007C012C"/>
    <w:rsid w:val="007C0688"/>
    <w:rsid w:val="007C06B9"/>
    <w:rsid w:val="007C07EF"/>
    <w:rsid w:val="007C0958"/>
    <w:rsid w:val="007C0EBB"/>
    <w:rsid w:val="007C110C"/>
    <w:rsid w:val="007C25BA"/>
    <w:rsid w:val="007C277A"/>
    <w:rsid w:val="007C2893"/>
    <w:rsid w:val="007C2C2B"/>
    <w:rsid w:val="007C348B"/>
    <w:rsid w:val="007C35C6"/>
    <w:rsid w:val="007C38E0"/>
    <w:rsid w:val="007C4244"/>
    <w:rsid w:val="007C46D7"/>
    <w:rsid w:val="007C4859"/>
    <w:rsid w:val="007C5376"/>
    <w:rsid w:val="007C559E"/>
    <w:rsid w:val="007C5823"/>
    <w:rsid w:val="007C59FA"/>
    <w:rsid w:val="007C607D"/>
    <w:rsid w:val="007C671A"/>
    <w:rsid w:val="007C6A78"/>
    <w:rsid w:val="007C7094"/>
    <w:rsid w:val="007C77D1"/>
    <w:rsid w:val="007C7AAD"/>
    <w:rsid w:val="007C7E26"/>
    <w:rsid w:val="007D0080"/>
    <w:rsid w:val="007D0278"/>
    <w:rsid w:val="007D09C7"/>
    <w:rsid w:val="007D0F6E"/>
    <w:rsid w:val="007D140E"/>
    <w:rsid w:val="007D1D47"/>
    <w:rsid w:val="007D22FB"/>
    <w:rsid w:val="007D2527"/>
    <w:rsid w:val="007D2806"/>
    <w:rsid w:val="007D2BE7"/>
    <w:rsid w:val="007D2E91"/>
    <w:rsid w:val="007D30DE"/>
    <w:rsid w:val="007D3189"/>
    <w:rsid w:val="007D3417"/>
    <w:rsid w:val="007D3D51"/>
    <w:rsid w:val="007D46EC"/>
    <w:rsid w:val="007D4CAE"/>
    <w:rsid w:val="007D5761"/>
    <w:rsid w:val="007D5FCC"/>
    <w:rsid w:val="007D702A"/>
    <w:rsid w:val="007E001E"/>
    <w:rsid w:val="007E0178"/>
    <w:rsid w:val="007E0937"/>
    <w:rsid w:val="007E0B12"/>
    <w:rsid w:val="007E10D0"/>
    <w:rsid w:val="007E10FB"/>
    <w:rsid w:val="007E187E"/>
    <w:rsid w:val="007E2270"/>
    <w:rsid w:val="007E2272"/>
    <w:rsid w:val="007E2629"/>
    <w:rsid w:val="007E2AF6"/>
    <w:rsid w:val="007E2FFB"/>
    <w:rsid w:val="007E3383"/>
    <w:rsid w:val="007E343E"/>
    <w:rsid w:val="007E35EF"/>
    <w:rsid w:val="007E4115"/>
    <w:rsid w:val="007E4824"/>
    <w:rsid w:val="007E5245"/>
    <w:rsid w:val="007E5C13"/>
    <w:rsid w:val="007E5C65"/>
    <w:rsid w:val="007E6194"/>
    <w:rsid w:val="007E65DF"/>
    <w:rsid w:val="007E6C46"/>
    <w:rsid w:val="007E6E53"/>
    <w:rsid w:val="007E7559"/>
    <w:rsid w:val="007E789D"/>
    <w:rsid w:val="007E7BAE"/>
    <w:rsid w:val="007F000C"/>
    <w:rsid w:val="007F0447"/>
    <w:rsid w:val="007F0ECC"/>
    <w:rsid w:val="007F104E"/>
    <w:rsid w:val="007F12F7"/>
    <w:rsid w:val="007F1AD2"/>
    <w:rsid w:val="007F1BD1"/>
    <w:rsid w:val="007F1EEB"/>
    <w:rsid w:val="007F26CA"/>
    <w:rsid w:val="007F2AE8"/>
    <w:rsid w:val="007F2FE2"/>
    <w:rsid w:val="007F2FEC"/>
    <w:rsid w:val="007F45F8"/>
    <w:rsid w:val="007F4C7F"/>
    <w:rsid w:val="007F50A2"/>
    <w:rsid w:val="007F5518"/>
    <w:rsid w:val="007F565E"/>
    <w:rsid w:val="007F585A"/>
    <w:rsid w:val="007F6611"/>
    <w:rsid w:val="007F6662"/>
    <w:rsid w:val="007F69A3"/>
    <w:rsid w:val="007F6F0F"/>
    <w:rsid w:val="007F7208"/>
    <w:rsid w:val="007F7810"/>
    <w:rsid w:val="008001C2"/>
    <w:rsid w:val="00800584"/>
    <w:rsid w:val="0080064B"/>
    <w:rsid w:val="00800764"/>
    <w:rsid w:val="00800CFC"/>
    <w:rsid w:val="00800F65"/>
    <w:rsid w:val="008013BF"/>
    <w:rsid w:val="00801622"/>
    <w:rsid w:val="00801821"/>
    <w:rsid w:val="008026D8"/>
    <w:rsid w:val="008029D7"/>
    <w:rsid w:val="00802A8D"/>
    <w:rsid w:val="00802D55"/>
    <w:rsid w:val="00803596"/>
    <w:rsid w:val="00803AC7"/>
    <w:rsid w:val="00803FF1"/>
    <w:rsid w:val="008041DD"/>
    <w:rsid w:val="00804598"/>
    <w:rsid w:val="00804EAD"/>
    <w:rsid w:val="00804F97"/>
    <w:rsid w:val="008057F1"/>
    <w:rsid w:val="00805C5A"/>
    <w:rsid w:val="00805C6D"/>
    <w:rsid w:val="0080619E"/>
    <w:rsid w:val="00806AC4"/>
    <w:rsid w:val="008075AB"/>
    <w:rsid w:val="00807950"/>
    <w:rsid w:val="00807A3E"/>
    <w:rsid w:val="00807C6F"/>
    <w:rsid w:val="00807F15"/>
    <w:rsid w:val="008108F9"/>
    <w:rsid w:val="00810F60"/>
    <w:rsid w:val="00811468"/>
    <w:rsid w:val="00811644"/>
    <w:rsid w:val="0081165E"/>
    <w:rsid w:val="00811CF2"/>
    <w:rsid w:val="00811FA2"/>
    <w:rsid w:val="0081216B"/>
    <w:rsid w:val="00812491"/>
    <w:rsid w:val="0081292C"/>
    <w:rsid w:val="00812B22"/>
    <w:rsid w:val="00812D15"/>
    <w:rsid w:val="008131BF"/>
    <w:rsid w:val="00813800"/>
    <w:rsid w:val="00814008"/>
    <w:rsid w:val="00814217"/>
    <w:rsid w:val="0081472B"/>
    <w:rsid w:val="00814B9E"/>
    <w:rsid w:val="00814FE7"/>
    <w:rsid w:val="008151AC"/>
    <w:rsid w:val="00815370"/>
    <w:rsid w:val="008157F9"/>
    <w:rsid w:val="00815AE2"/>
    <w:rsid w:val="00815B24"/>
    <w:rsid w:val="00815D16"/>
    <w:rsid w:val="00815DC6"/>
    <w:rsid w:val="00816DCC"/>
    <w:rsid w:val="0081703C"/>
    <w:rsid w:val="008174ED"/>
    <w:rsid w:val="00817761"/>
    <w:rsid w:val="00820090"/>
    <w:rsid w:val="008201CE"/>
    <w:rsid w:val="008202E0"/>
    <w:rsid w:val="008204F1"/>
    <w:rsid w:val="00820776"/>
    <w:rsid w:val="00820DED"/>
    <w:rsid w:val="0082114F"/>
    <w:rsid w:val="008211DA"/>
    <w:rsid w:val="008212D8"/>
    <w:rsid w:val="0082156C"/>
    <w:rsid w:val="00821D93"/>
    <w:rsid w:val="00822AA6"/>
    <w:rsid w:val="00822C8D"/>
    <w:rsid w:val="008230FD"/>
    <w:rsid w:val="00823334"/>
    <w:rsid w:val="0082349E"/>
    <w:rsid w:val="00823B31"/>
    <w:rsid w:val="0082449F"/>
    <w:rsid w:val="00824BCC"/>
    <w:rsid w:val="00824D0E"/>
    <w:rsid w:val="00825BFF"/>
    <w:rsid w:val="00826307"/>
    <w:rsid w:val="00826455"/>
    <w:rsid w:val="00827BDB"/>
    <w:rsid w:val="00827C8C"/>
    <w:rsid w:val="00827DB0"/>
    <w:rsid w:val="00830525"/>
    <w:rsid w:val="00830E65"/>
    <w:rsid w:val="0083105D"/>
    <w:rsid w:val="0083135F"/>
    <w:rsid w:val="00831593"/>
    <w:rsid w:val="00831748"/>
    <w:rsid w:val="00832126"/>
    <w:rsid w:val="00832416"/>
    <w:rsid w:val="008324A0"/>
    <w:rsid w:val="008324E5"/>
    <w:rsid w:val="00832516"/>
    <w:rsid w:val="008329C5"/>
    <w:rsid w:val="008329CE"/>
    <w:rsid w:val="008330A4"/>
    <w:rsid w:val="00833578"/>
    <w:rsid w:val="00833974"/>
    <w:rsid w:val="00833ACB"/>
    <w:rsid w:val="00833C19"/>
    <w:rsid w:val="00834904"/>
    <w:rsid w:val="00834B87"/>
    <w:rsid w:val="00834E2D"/>
    <w:rsid w:val="008350A0"/>
    <w:rsid w:val="00835991"/>
    <w:rsid w:val="00835A08"/>
    <w:rsid w:val="0083601B"/>
    <w:rsid w:val="00836899"/>
    <w:rsid w:val="00837235"/>
    <w:rsid w:val="008372C3"/>
    <w:rsid w:val="00837C0E"/>
    <w:rsid w:val="008402EB"/>
    <w:rsid w:val="008402F4"/>
    <w:rsid w:val="00840392"/>
    <w:rsid w:val="00840D9E"/>
    <w:rsid w:val="00840E3B"/>
    <w:rsid w:val="00840F1F"/>
    <w:rsid w:val="00841253"/>
    <w:rsid w:val="008418ED"/>
    <w:rsid w:val="00841DE4"/>
    <w:rsid w:val="00842DE4"/>
    <w:rsid w:val="008430D5"/>
    <w:rsid w:val="008430F8"/>
    <w:rsid w:val="00843471"/>
    <w:rsid w:val="008434AF"/>
    <w:rsid w:val="00843AF6"/>
    <w:rsid w:val="00843CD9"/>
    <w:rsid w:val="00843FC3"/>
    <w:rsid w:val="008440B3"/>
    <w:rsid w:val="00844AFE"/>
    <w:rsid w:val="00844C63"/>
    <w:rsid w:val="00845750"/>
    <w:rsid w:val="00845751"/>
    <w:rsid w:val="00845A5D"/>
    <w:rsid w:val="00845A80"/>
    <w:rsid w:val="0084629C"/>
    <w:rsid w:val="00846A82"/>
    <w:rsid w:val="00846D08"/>
    <w:rsid w:val="00847090"/>
    <w:rsid w:val="0084789D"/>
    <w:rsid w:val="00847A93"/>
    <w:rsid w:val="00847B07"/>
    <w:rsid w:val="0085082F"/>
    <w:rsid w:val="00851256"/>
    <w:rsid w:val="008513BE"/>
    <w:rsid w:val="00851E7F"/>
    <w:rsid w:val="00852002"/>
    <w:rsid w:val="0085225D"/>
    <w:rsid w:val="00852634"/>
    <w:rsid w:val="008526DA"/>
    <w:rsid w:val="00852EB1"/>
    <w:rsid w:val="00852F26"/>
    <w:rsid w:val="008536AA"/>
    <w:rsid w:val="00853EBB"/>
    <w:rsid w:val="0085430A"/>
    <w:rsid w:val="00854A44"/>
    <w:rsid w:val="008553D6"/>
    <w:rsid w:val="00855D81"/>
    <w:rsid w:val="008563AE"/>
    <w:rsid w:val="008566B6"/>
    <w:rsid w:val="008566E1"/>
    <w:rsid w:val="00856891"/>
    <w:rsid w:val="00856A1E"/>
    <w:rsid w:val="0085763C"/>
    <w:rsid w:val="00857EA7"/>
    <w:rsid w:val="008602C1"/>
    <w:rsid w:val="008606F7"/>
    <w:rsid w:val="00860FB9"/>
    <w:rsid w:val="00861065"/>
    <w:rsid w:val="008617A2"/>
    <w:rsid w:val="008617FF"/>
    <w:rsid w:val="00861AE9"/>
    <w:rsid w:val="00861B30"/>
    <w:rsid w:val="00861EEC"/>
    <w:rsid w:val="00862091"/>
    <w:rsid w:val="0086283A"/>
    <w:rsid w:val="008628CB"/>
    <w:rsid w:val="0086360F"/>
    <w:rsid w:val="00864C79"/>
    <w:rsid w:val="00865249"/>
    <w:rsid w:val="00865A3D"/>
    <w:rsid w:val="00865B96"/>
    <w:rsid w:val="00866085"/>
    <w:rsid w:val="0086668F"/>
    <w:rsid w:val="00866F6D"/>
    <w:rsid w:val="00867094"/>
    <w:rsid w:val="008674EC"/>
    <w:rsid w:val="00867DEF"/>
    <w:rsid w:val="00870500"/>
    <w:rsid w:val="008709B7"/>
    <w:rsid w:val="00870A08"/>
    <w:rsid w:val="00870F0C"/>
    <w:rsid w:val="0087148A"/>
    <w:rsid w:val="00871684"/>
    <w:rsid w:val="00872024"/>
    <w:rsid w:val="008728C1"/>
    <w:rsid w:val="00872C29"/>
    <w:rsid w:val="00872D30"/>
    <w:rsid w:val="00873595"/>
    <w:rsid w:val="00873847"/>
    <w:rsid w:val="0087478D"/>
    <w:rsid w:val="0087484C"/>
    <w:rsid w:val="008749D2"/>
    <w:rsid w:val="00874B82"/>
    <w:rsid w:val="00874FF6"/>
    <w:rsid w:val="00875020"/>
    <w:rsid w:val="00875C48"/>
    <w:rsid w:val="00876EC6"/>
    <w:rsid w:val="00877C7B"/>
    <w:rsid w:val="00880036"/>
    <w:rsid w:val="00880356"/>
    <w:rsid w:val="008806F7"/>
    <w:rsid w:val="008806FC"/>
    <w:rsid w:val="008809B4"/>
    <w:rsid w:val="008809C4"/>
    <w:rsid w:val="00880C65"/>
    <w:rsid w:val="00880D95"/>
    <w:rsid w:val="00880F74"/>
    <w:rsid w:val="008825B4"/>
    <w:rsid w:val="00882991"/>
    <w:rsid w:val="00882BD3"/>
    <w:rsid w:val="00882F8D"/>
    <w:rsid w:val="0088343D"/>
    <w:rsid w:val="008840C0"/>
    <w:rsid w:val="00884646"/>
    <w:rsid w:val="00884A2B"/>
    <w:rsid w:val="008850AC"/>
    <w:rsid w:val="00885970"/>
    <w:rsid w:val="00885B8D"/>
    <w:rsid w:val="00885D8F"/>
    <w:rsid w:val="0088622E"/>
    <w:rsid w:val="00887360"/>
    <w:rsid w:val="00887562"/>
    <w:rsid w:val="00887600"/>
    <w:rsid w:val="008878E8"/>
    <w:rsid w:val="008906D5"/>
    <w:rsid w:val="00890D7A"/>
    <w:rsid w:val="00890DE4"/>
    <w:rsid w:val="0089123D"/>
    <w:rsid w:val="0089125B"/>
    <w:rsid w:val="00891B75"/>
    <w:rsid w:val="00891D0A"/>
    <w:rsid w:val="00892864"/>
    <w:rsid w:val="00892BF6"/>
    <w:rsid w:val="00892EE1"/>
    <w:rsid w:val="008937B8"/>
    <w:rsid w:val="00893F54"/>
    <w:rsid w:val="00894B41"/>
    <w:rsid w:val="00895199"/>
    <w:rsid w:val="00895616"/>
    <w:rsid w:val="0089596F"/>
    <w:rsid w:val="00895EC5"/>
    <w:rsid w:val="00895F75"/>
    <w:rsid w:val="00896234"/>
    <w:rsid w:val="00897270"/>
    <w:rsid w:val="008973E4"/>
    <w:rsid w:val="00897F1D"/>
    <w:rsid w:val="00897F7D"/>
    <w:rsid w:val="008A04DD"/>
    <w:rsid w:val="008A0B02"/>
    <w:rsid w:val="008A0E54"/>
    <w:rsid w:val="008A1473"/>
    <w:rsid w:val="008A1846"/>
    <w:rsid w:val="008A1B93"/>
    <w:rsid w:val="008A229A"/>
    <w:rsid w:val="008A337B"/>
    <w:rsid w:val="008A3D1A"/>
    <w:rsid w:val="008A3D61"/>
    <w:rsid w:val="008A43D7"/>
    <w:rsid w:val="008A4803"/>
    <w:rsid w:val="008A4CDF"/>
    <w:rsid w:val="008A51C1"/>
    <w:rsid w:val="008A5331"/>
    <w:rsid w:val="008A5992"/>
    <w:rsid w:val="008A5E50"/>
    <w:rsid w:val="008A5FE5"/>
    <w:rsid w:val="008A67DB"/>
    <w:rsid w:val="008A71E4"/>
    <w:rsid w:val="008A721E"/>
    <w:rsid w:val="008A74BE"/>
    <w:rsid w:val="008A7501"/>
    <w:rsid w:val="008A773D"/>
    <w:rsid w:val="008B015D"/>
    <w:rsid w:val="008B08C2"/>
    <w:rsid w:val="008B0956"/>
    <w:rsid w:val="008B0E9A"/>
    <w:rsid w:val="008B0E9D"/>
    <w:rsid w:val="008B0FE3"/>
    <w:rsid w:val="008B3B34"/>
    <w:rsid w:val="008B421A"/>
    <w:rsid w:val="008B4221"/>
    <w:rsid w:val="008B4879"/>
    <w:rsid w:val="008B48FA"/>
    <w:rsid w:val="008B4F05"/>
    <w:rsid w:val="008B5204"/>
    <w:rsid w:val="008B5E77"/>
    <w:rsid w:val="008B63B8"/>
    <w:rsid w:val="008B65A9"/>
    <w:rsid w:val="008B66D6"/>
    <w:rsid w:val="008B6DB0"/>
    <w:rsid w:val="008B6DD8"/>
    <w:rsid w:val="008B6EA2"/>
    <w:rsid w:val="008B6FA1"/>
    <w:rsid w:val="008B78C2"/>
    <w:rsid w:val="008B7904"/>
    <w:rsid w:val="008B7A3B"/>
    <w:rsid w:val="008B7EAF"/>
    <w:rsid w:val="008B7F09"/>
    <w:rsid w:val="008C06B4"/>
    <w:rsid w:val="008C06DA"/>
    <w:rsid w:val="008C0CB2"/>
    <w:rsid w:val="008C0CBA"/>
    <w:rsid w:val="008C0EA4"/>
    <w:rsid w:val="008C2AD4"/>
    <w:rsid w:val="008C2BAE"/>
    <w:rsid w:val="008C3035"/>
    <w:rsid w:val="008C3A3B"/>
    <w:rsid w:val="008C3C67"/>
    <w:rsid w:val="008C4450"/>
    <w:rsid w:val="008C449F"/>
    <w:rsid w:val="008C47B5"/>
    <w:rsid w:val="008C49D2"/>
    <w:rsid w:val="008C4B09"/>
    <w:rsid w:val="008C4B1F"/>
    <w:rsid w:val="008C4E80"/>
    <w:rsid w:val="008C54B9"/>
    <w:rsid w:val="008C55AA"/>
    <w:rsid w:val="008C600A"/>
    <w:rsid w:val="008C6657"/>
    <w:rsid w:val="008C741B"/>
    <w:rsid w:val="008C7526"/>
    <w:rsid w:val="008C75DB"/>
    <w:rsid w:val="008C75FD"/>
    <w:rsid w:val="008C77E2"/>
    <w:rsid w:val="008C7A23"/>
    <w:rsid w:val="008C7D6A"/>
    <w:rsid w:val="008C7FF2"/>
    <w:rsid w:val="008D0076"/>
    <w:rsid w:val="008D01DF"/>
    <w:rsid w:val="008D023B"/>
    <w:rsid w:val="008D03CB"/>
    <w:rsid w:val="008D0F35"/>
    <w:rsid w:val="008D138B"/>
    <w:rsid w:val="008D1BE9"/>
    <w:rsid w:val="008D1FE6"/>
    <w:rsid w:val="008D2001"/>
    <w:rsid w:val="008D2AF3"/>
    <w:rsid w:val="008D2DB0"/>
    <w:rsid w:val="008D2DCF"/>
    <w:rsid w:val="008D2EF2"/>
    <w:rsid w:val="008D3469"/>
    <w:rsid w:val="008D37A3"/>
    <w:rsid w:val="008D3836"/>
    <w:rsid w:val="008D3B94"/>
    <w:rsid w:val="008D41E7"/>
    <w:rsid w:val="008D48CA"/>
    <w:rsid w:val="008D49C8"/>
    <w:rsid w:val="008D49D7"/>
    <w:rsid w:val="008D4ECD"/>
    <w:rsid w:val="008D565D"/>
    <w:rsid w:val="008D5669"/>
    <w:rsid w:val="008D56E5"/>
    <w:rsid w:val="008D5B90"/>
    <w:rsid w:val="008D61FE"/>
    <w:rsid w:val="008D64E5"/>
    <w:rsid w:val="008D658B"/>
    <w:rsid w:val="008D68FA"/>
    <w:rsid w:val="008D6E53"/>
    <w:rsid w:val="008D7284"/>
    <w:rsid w:val="008E05C8"/>
    <w:rsid w:val="008E12D6"/>
    <w:rsid w:val="008E1600"/>
    <w:rsid w:val="008E1603"/>
    <w:rsid w:val="008E2039"/>
    <w:rsid w:val="008E2146"/>
    <w:rsid w:val="008E23B4"/>
    <w:rsid w:val="008E275D"/>
    <w:rsid w:val="008E2784"/>
    <w:rsid w:val="008E2A88"/>
    <w:rsid w:val="008E2B65"/>
    <w:rsid w:val="008E363E"/>
    <w:rsid w:val="008E3787"/>
    <w:rsid w:val="008E3828"/>
    <w:rsid w:val="008E3905"/>
    <w:rsid w:val="008E3A2A"/>
    <w:rsid w:val="008E4035"/>
    <w:rsid w:val="008E47A4"/>
    <w:rsid w:val="008E4CDE"/>
    <w:rsid w:val="008E4F0A"/>
    <w:rsid w:val="008E50CF"/>
    <w:rsid w:val="008E5109"/>
    <w:rsid w:val="008E54C1"/>
    <w:rsid w:val="008E552D"/>
    <w:rsid w:val="008E5C81"/>
    <w:rsid w:val="008E73A1"/>
    <w:rsid w:val="008E7958"/>
    <w:rsid w:val="008F05DE"/>
    <w:rsid w:val="008F1C96"/>
    <w:rsid w:val="008F2063"/>
    <w:rsid w:val="008F2A79"/>
    <w:rsid w:val="008F3B3A"/>
    <w:rsid w:val="008F3FCC"/>
    <w:rsid w:val="008F4332"/>
    <w:rsid w:val="008F4796"/>
    <w:rsid w:val="008F484E"/>
    <w:rsid w:val="008F5535"/>
    <w:rsid w:val="008F5F8A"/>
    <w:rsid w:val="008F6108"/>
    <w:rsid w:val="008F6970"/>
    <w:rsid w:val="008F6A91"/>
    <w:rsid w:val="008F7274"/>
    <w:rsid w:val="008F7AE4"/>
    <w:rsid w:val="009001F8"/>
    <w:rsid w:val="009007EB"/>
    <w:rsid w:val="009009E1"/>
    <w:rsid w:val="00900AF6"/>
    <w:rsid w:val="00900CCC"/>
    <w:rsid w:val="009012AC"/>
    <w:rsid w:val="009015D3"/>
    <w:rsid w:val="009018F8"/>
    <w:rsid w:val="009019BC"/>
    <w:rsid w:val="00901F65"/>
    <w:rsid w:val="00901FA2"/>
    <w:rsid w:val="00902308"/>
    <w:rsid w:val="0090262F"/>
    <w:rsid w:val="009033BC"/>
    <w:rsid w:val="009036AB"/>
    <w:rsid w:val="009040C1"/>
    <w:rsid w:val="009045F5"/>
    <w:rsid w:val="00904730"/>
    <w:rsid w:val="00904BC2"/>
    <w:rsid w:val="00904CE5"/>
    <w:rsid w:val="00904F83"/>
    <w:rsid w:val="0090501C"/>
    <w:rsid w:val="0090515F"/>
    <w:rsid w:val="009054D1"/>
    <w:rsid w:val="00905BB5"/>
    <w:rsid w:val="00905F75"/>
    <w:rsid w:val="009063E2"/>
    <w:rsid w:val="009065F0"/>
    <w:rsid w:val="00906785"/>
    <w:rsid w:val="00906826"/>
    <w:rsid w:val="00906A8B"/>
    <w:rsid w:val="00906E09"/>
    <w:rsid w:val="00906E74"/>
    <w:rsid w:val="00906F49"/>
    <w:rsid w:val="00907E85"/>
    <w:rsid w:val="0091016D"/>
    <w:rsid w:val="0091019D"/>
    <w:rsid w:val="00910AD6"/>
    <w:rsid w:val="00910D67"/>
    <w:rsid w:val="00910E4E"/>
    <w:rsid w:val="0091168E"/>
    <w:rsid w:val="00911940"/>
    <w:rsid w:val="00911FA3"/>
    <w:rsid w:val="00912254"/>
    <w:rsid w:val="00912785"/>
    <w:rsid w:val="00912A03"/>
    <w:rsid w:val="00912A5A"/>
    <w:rsid w:val="00913452"/>
    <w:rsid w:val="009137E9"/>
    <w:rsid w:val="00913874"/>
    <w:rsid w:val="00913A9C"/>
    <w:rsid w:val="00913CD4"/>
    <w:rsid w:val="00913E50"/>
    <w:rsid w:val="009146CC"/>
    <w:rsid w:val="009147FC"/>
    <w:rsid w:val="00914817"/>
    <w:rsid w:val="00914C32"/>
    <w:rsid w:val="009155A0"/>
    <w:rsid w:val="00915605"/>
    <w:rsid w:val="00915D60"/>
    <w:rsid w:val="009161B1"/>
    <w:rsid w:val="00916390"/>
    <w:rsid w:val="00916804"/>
    <w:rsid w:val="00916F48"/>
    <w:rsid w:val="0091714D"/>
    <w:rsid w:val="0091722D"/>
    <w:rsid w:val="009175A8"/>
    <w:rsid w:val="00920579"/>
    <w:rsid w:val="00920A99"/>
    <w:rsid w:val="00920B4A"/>
    <w:rsid w:val="009211FE"/>
    <w:rsid w:val="00921F0C"/>
    <w:rsid w:val="009224AC"/>
    <w:rsid w:val="00922965"/>
    <w:rsid w:val="00922DFE"/>
    <w:rsid w:val="00922FEE"/>
    <w:rsid w:val="009230C3"/>
    <w:rsid w:val="0092350A"/>
    <w:rsid w:val="009235A3"/>
    <w:rsid w:val="00923EA6"/>
    <w:rsid w:val="00923F35"/>
    <w:rsid w:val="00924ED3"/>
    <w:rsid w:val="00925001"/>
    <w:rsid w:val="009258BB"/>
    <w:rsid w:val="009260AE"/>
    <w:rsid w:val="009260BE"/>
    <w:rsid w:val="009260C4"/>
    <w:rsid w:val="009276BB"/>
    <w:rsid w:val="00927A99"/>
    <w:rsid w:val="00927BED"/>
    <w:rsid w:val="00930835"/>
    <w:rsid w:val="0093090E"/>
    <w:rsid w:val="00930BE8"/>
    <w:rsid w:val="00931487"/>
    <w:rsid w:val="00931555"/>
    <w:rsid w:val="00931E35"/>
    <w:rsid w:val="00931E6E"/>
    <w:rsid w:val="00932BC5"/>
    <w:rsid w:val="00932DD1"/>
    <w:rsid w:val="00932F8A"/>
    <w:rsid w:val="0093364C"/>
    <w:rsid w:val="0093368D"/>
    <w:rsid w:val="00933776"/>
    <w:rsid w:val="00933829"/>
    <w:rsid w:val="00933999"/>
    <w:rsid w:val="009339A2"/>
    <w:rsid w:val="00933AC0"/>
    <w:rsid w:val="009346E2"/>
    <w:rsid w:val="00934AB2"/>
    <w:rsid w:val="009351A8"/>
    <w:rsid w:val="009352B8"/>
    <w:rsid w:val="009356CD"/>
    <w:rsid w:val="00935778"/>
    <w:rsid w:val="009359FB"/>
    <w:rsid w:val="00935BF7"/>
    <w:rsid w:val="00936737"/>
    <w:rsid w:val="00936EA5"/>
    <w:rsid w:val="0093719A"/>
    <w:rsid w:val="0093729C"/>
    <w:rsid w:val="00940845"/>
    <w:rsid w:val="00940A89"/>
    <w:rsid w:val="00940F00"/>
    <w:rsid w:val="00940FA4"/>
    <w:rsid w:val="00941B23"/>
    <w:rsid w:val="00941B88"/>
    <w:rsid w:val="00941D41"/>
    <w:rsid w:val="0094225E"/>
    <w:rsid w:val="00942BFA"/>
    <w:rsid w:val="00943250"/>
    <w:rsid w:val="00943527"/>
    <w:rsid w:val="00943AFD"/>
    <w:rsid w:val="00943D96"/>
    <w:rsid w:val="00944098"/>
    <w:rsid w:val="00944110"/>
    <w:rsid w:val="00944161"/>
    <w:rsid w:val="0094538D"/>
    <w:rsid w:val="009458C6"/>
    <w:rsid w:val="0094645E"/>
    <w:rsid w:val="00946B73"/>
    <w:rsid w:val="00946BEC"/>
    <w:rsid w:val="00946BEE"/>
    <w:rsid w:val="00946C34"/>
    <w:rsid w:val="00947035"/>
    <w:rsid w:val="00947744"/>
    <w:rsid w:val="00950555"/>
    <w:rsid w:val="009509D3"/>
    <w:rsid w:val="00950B95"/>
    <w:rsid w:val="00950B98"/>
    <w:rsid w:val="00950CAB"/>
    <w:rsid w:val="00950F95"/>
    <w:rsid w:val="009517E9"/>
    <w:rsid w:val="00952B55"/>
    <w:rsid w:val="00953AF0"/>
    <w:rsid w:val="00954182"/>
    <w:rsid w:val="009542EF"/>
    <w:rsid w:val="009543E6"/>
    <w:rsid w:val="009549B6"/>
    <w:rsid w:val="00954AD1"/>
    <w:rsid w:val="009550BD"/>
    <w:rsid w:val="00955192"/>
    <w:rsid w:val="00955206"/>
    <w:rsid w:val="009552EF"/>
    <w:rsid w:val="00955485"/>
    <w:rsid w:val="00955ABE"/>
    <w:rsid w:val="00955EC9"/>
    <w:rsid w:val="00956C93"/>
    <w:rsid w:val="00956EEA"/>
    <w:rsid w:val="0095779F"/>
    <w:rsid w:val="009601C7"/>
    <w:rsid w:val="009603F6"/>
    <w:rsid w:val="0096045A"/>
    <w:rsid w:val="00960BFA"/>
    <w:rsid w:val="00960C41"/>
    <w:rsid w:val="0096111C"/>
    <w:rsid w:val="00961921"/>
    <w:rsid w:val="00961946"/>
    <w:rsid w:val="00961948"/>
    <w:rsid w:val="0096199C"/>
    <w:rsid w:val="00961A42"/>
    <w:rsid w:val="00961AFB"/>
    <w:rsid w:val="00961C56"/>
    <w:rsid w:val="00962D29"/>
    <w:rsid w:val="0096346D"/>
    <w:rsid w:val="0096356E"/>
    <w:rsid w:val="009637B4"/>
    <w:rsid w:val="00963EDC"/>
    <w:rsid w:val="00964210"/>
    <w:rsid w:val="009645CD"/>
    <w:rsid w:val="009645EB"/>
    <w:rsid w:val="00964907"/>
    <w:rsid w:val="00964B72"/>
    <w:rsid w:val="00964EBC"/>
    <w:rsid w:val="00965035"/>
    <w:rsid w:val="00965697"/>
    <w:rsid w:val="009656B6"/>
    <w:rsid w:val="00965A47"/>
    <w:rsid w:val="00966095"/>
    <w:rsid w:val="009660A9"/>
    <w:rsid w:val="00967826"/>
    <w:rsid w:val="009702CA"/>
    <w:rsid w:val="00970D7C"/>
    <w:rsid w:val="00970E50"/>
    <w:rsid w:val="00971367"/>
    <w:rsid w:val="0097175D"/>
    <w:rsid w:val="009718DA"/>
    <w:rsid w:val="00971998"/>
    <w:rsid w:val="00971CD4"/>
    <w:rsid w:val="00972580"/>
    <w:rsid w:val="00972C84"/>
    <w:rsid w:val="00973E35"/>
    <w:rsid w:val="00973E6D"/>
    <w:rsid w:val="00973FF1"/>
    <w:rsid w:val="0097413C"/>
    <w:rsid w:val="00974804"/>
    <w:rsid w:val="0097488C"/>
    <w:rsid w:val="009760C9"/>
    <w:rsid w:val="00976514"/>
    <w:rsid w:val="00976592"/>
    <w:rsid w:val="009769CB"/>
    <w:rsid w:val="00976C99"/>
    <w:rsid w:val="00976CEA"/>
    <w:rsid w:val="00976D4B"/>
    <w:rsid w:val="00976E1B"/>
    <w:rsid w:val="0097706E"/>
    <w:rsid w:val="009770B4"/>
    <w:rsid w:val="00977171"/>
    <w:rsid w:val="009777A4"/>
    <w:rsid w:val="0097789E"/>
    <w:rsid w:val="00977B82"/>
    <w:rsid w:val="00980C6C"/>
    <w:rsid w:val="00981179"/>
    <w:rsid w:val="009812BC"/>
    <w:rsid w:val="0098145F"/>
    <w:rsid w:val="009821DC"/>
    <w:rsid w:val="00982336"/>
    <w:rsid w:val="00982E98"/>
    <w:rsid w:val="00983C2B"/>
    <w:rsid w:val="00984AAC"/>
    <w:rsid w:val="00984BAC"/>
    <w:rsid w:val="0098527D"/>
    <w:rsid w:val="0098538C"/>
    <w:rsid w:val="00985699"/>
    <w:rsid w:val="009869AB"/>
    <w:rsid w:val="00986FA2"/>
    <w:rsid w:val="009872E1"/>
    <w:rsid w:val="009878E1"/>
    <w:rsid w:val="00987978"/>
    <w:rsid w:val="00987B13"/>
    <w:rsid w:val="00990095"/>
    <w:rsid w:val="009902F9"/>
    <w:rsid w:val="0099089D"/>
    <w:rsid w:val="00991817"/>
    <w:rsid w:val="00991F35"/>
    <w:rsid w:val="009920E6"/>
    <w:rsid w:val="009925DD"/>
    <w:rsid w:val="0099272E"/>
    <w:rsid w:val="00992AE6"/>
    <w:rsid w:val="00992E5E"/>
    <w:rsid w:val="009938A0"/>
    <w:rsid w:val="00993B87"/>
    <w:rsid w:val="00993CF5"/>
    <w:rsid w:val="00993D3A"/>
    <w:rsid w:val="00993E88"/>
    <w:rsid w:val="00994D95"/>
    <w:rsid w:val="009951D0"/>
    <w:rsid w:val="0099591A"/>
    <w:rsid w:val="00995A7E"/>
    <w:rsid w:val="00995D16"/>
    <w:rsid w:val="00996146"/>
    <w:rsid w:val="00997276"/>
    <w:rsid w:val="009973A0"/>
    <w:rsid w:val="009973AF"/>
    <w:rsid w:val="009973E9"/>
    <w:rsid w:val="009975E6"/>
    <w:rsid w:val="00997C46"/>
    <w:rsid w:val="009A03DF"/>
    <w:rsid w:val="009A0492"/>
    <w:rsid w:val="009A0736"/>
    <w:rsid w:val="009A19E6"/>
    <w:rsid w:val="009A1C44"/>
    <w:rsid w:val="009A1F7C"/>
    <w:rsid w:val="009A2227"/>
    <w:rsid w:val="009A2773"/>
    <w:rsid w:val="009A2FB3"/>
    <w:rsid w:val="009A3154"/>
    <w:rsid w:val="009A36E4"/>
    <w:rsid w:val="009A3C44"/>
    <w:rsid w:val="009A3D0D"/>
    <w:rsid w:val="009A3D1E"/>
    <w:rsid w:val="009A443C"/>
    <w:rsid w:val="009A453C"/>
    <w:rsid w:val="009A4D3B"/>
    <w:rsid w:val="009A5457"/>
    <w:rsid w:val="009A5548"/>
    <w:rsid w:val="009A5563"/>
    <w:rsid w:val="009A5674"/>
    <w:rsid w:val="009A5BB0"/>
    <w:rsid w:val="009A5CA8"/>
    <w:rsid w:val="009A67FF"/>
    <w:rsid w:val="009A6839"/>
    <w:rsid w:val="009A6BA3"/>
    <w:rsid w:val="009A6BF4"/>
    <w:rsid w:val="009A6C31"/>
    <w:rsid w:val="009A6D22"/>
    <w:rsid w:val="009A7181"/>
    <w:rsid w:val="009A79CA"/>
    <w:rsid w:val="009A7C76"/>
    <w:rsid w:val="009B06D6"/>
    <w:rsid w:val="009B0965"/>
    <w:rsid w:val="009B0EB1"/>
    <w:rsid w:val="009B14A7"/>
    <w:rsid w:val="009B1880"/>
    <w:rsid w:val="009B1AC3"/>
    <w:rsid w:val="009B1C33"/>
    <w:rsid w:val="009B22C3"/>
    <w:rsid w:val="009B2399"/>
    <w:rsid w:val="009B23BC"/>
    <w:rsid w:val="009B243D"/>
    <w:rsid w:val="009B2762"/>
    <w:rsid w:val="009B2D79"/>
    <w:rsid w:val="009B2E06"/>
    <w:rsid w:val="009B300C"/>
    <w:rsid w:val="009B38B2"/>
    <w:rsid w:val="009B3A4A"/>
    <w:rsid w:val="009B3F62"/>
    <w:rsid w:val="009B4324"/>
    <w:rsid w:val="009B46B3"/>
    <w:rsid w:val="009B4759"/>
    <w:rsid w:val="009B4A97"/>
    <w:rsid w:val="009B4D21"/>
    <w:rsid w:val="009B4D7A"/>
    <w:rsid w:val="009B517C"/>
    <w:rsid w:val="009B5503"/>
    <w:rsid w:val="009B5911"/>
    <w:rsid w:val="009B5961"/>
    <w:rsid w:val="009B62B5"/>
    <w:rsid w:val="009B69DC"/>
    <w:rsid w:val="009B70AD"/>
    <w:rsid w:val="009B74B0"/>
    <w:rsid w:val="009B761F"/>
    <w:rsid w:val="009B79B6"/>
    <w:rsid w:val="009C06BF"/>
    <w:rsid w:val="009C0898"/>
    <w:rsid w:val="009C0CFA"/>
    <w:rsid w:val="009C1280"/>
    <w:rsid w:val="009C18B2"/>
    <w:rsid w:val="009C1A59"/>
    <w:rsid w:val="009C1A6F"/>
    <w:rsid w:val="009C1AD6"/>
    <w:rsid w:val="009C1B26"/>
    <w:rsid w:val="009C1F25"/>
    <w:rsid w:val="009C2B6A"/>
    <w:rsid w:val="009C2E15"/>
    <w:rsid w:val="009C2F48"/>
    <w:rsid w:val="009C31A1"/>
    <w:rsid w:val="009C4269"/>
    <w:rsid w:val="009C442A"/>
    <w:rsid w:val="009C49D3"/>
    <w:rsid w:val="009C4BDD"/>
    <w:rsid w:val="009C4CF8"/>
    <w:rsid w:val="009C4E97"/>
    <w:rsid w:val="009C52D0"/>
    <w:rsid w:val="009C5F4F"/>
    <w:rsid w:val="009C6629"/>
    <w:rsid w:val="009C6863"/>
    <w:rsid w:val="009C6CF3"/>
    <w:rsid w:val="009C6EE7"/>
    <w:rsid w:val="009C747D"/>
    <w:rsid w:val="009C7B0E"/>
    <w:rsid w:val="009D037E"/>
    <w:rsid w:val="009D06C9"/>
    <w:rsid w:val="009D0DD2"/>
    <w:rsid w:val="009D127E"/>
    <w:rsid w:val="009D166A"/>
    <w:rsid w:val="009D1AA7"/>
    <w:rsid w:val="009D1E71"/>
    <w:rsid w:val="009D1FAF"/>
    <w:rsid w:val="009D2E58"/>
    <w:rsid w:val="009D316D"/>
    <w:rsid w:val="009D3276"/>
    <w:rsid w:val="009D3BAD"/>
    <w:rsid w:val="009D3E33"/>
    <w:rsid w:val="009D3E6D"/>
    <w:rsid w:val="009D4239"/>
    <w:rsid w:val="009D4756"/>
    <w:rsid w:val="009D5940"/>
    <w:rsid w:val="009D5A41"/>
    <w:rsid w:val="009D5CE1"/>
    <w:rsid w:val="009D643D"/>
    <w:rsid w:val="009D6581"/>
    <w:rsid w:val="009D6D02"/>
    <w:rsid w:val="009D7704"/>
    <w:rsid w:val="009D7AD6"/>
    <w:rsid w:val="009D7EF9"/>
    <w:rsid w:val="009E0BB9"/>
    <w:rsid w:val="009E1238"/>
    <w:rsid w:val="009E18EA"/>
    <w:rsid w:val="009E1C9F"/>
    <w:rsid w:val="009E1DBA"/>
    <w:rsid w:val="009E1DFA"/>
    <w:rsid w:val="009E28C3"/>
    <w:rsid w:val="009E2EA9"/>
    <w:rsid w:val="009E3006"/>
    <w:rsid w:val="009E34F0"/>
    <w:rsid w:val="009E3568"/>
    <w:rsid w:val="009E3D1B"/>
    <w:rsid w:val="009E448E"/>
    <w:rsid w:val="009E459F"/>
    <w:rsid w:val="009E45A9"/>
    <w:rsid w:val="009E48B2"/>
    <w:rsid w:val="009E563A"/>
    <w:rsid w:val="009E57EA"/>
    <w:rsid w:val="009E5946"/>
    <w:rsid w:val="009E5A64"/>
    <w:rsid w:val="009E679A"/>
    <w:rsid w:val="009E6C0E"/>
    <w:rsid w:val="009E6CE3"/>
    <w:rsid w:val="009E7018"/>
    <w:rsid w:val="009E720A"/>
    <w:rsid w:val="009E76C7"/>
    <w:rsid w:val="009E7924"/>
    <w:rsid w:val="009E79B8"/>
    <w:rsid w:val="009E7B75"/>
    <w:rsid w:val="009F0525"/>
    <w:rsid w:val="009F132F"/>
    <w:rsid w:val="009F151B"/>
    <w:rsid w:val="009F1698"/>
    <w:rsid w:val="009F1ACA"/>
    <w:rsid w:val="009F1B1C"/>
    <w:rsid w:val="009F312E"/>
    <w:rsid w:val="009F3A81"/>
    <w:rsid w:val="009F4576"/>
    <w:rsid w:val="009F4860"/>
    <w:rsid w:val="009F4BE4"/>
    <w:rsid w:val="009F53C3"/>
    <w:rsid w:val="009F5A24"/>
    <w:rsid w:val="009F5C2A"/>
    <w:rsid w:val="009F5D88"/>
    <w:rsid w:val="009F5E11"/>
    <w:rsid w:val="009F6D9C"/>
    <w:rsid w:val="009F7015"/>
    <w:rsid w:val="009F7053"/>
    <w:rsid w:val="009F78C5"/>
    <w:rsid w:val="009F7DA9"/>
    <w:rsid w:val="009F7FFD"/>
    <w:rsid w:val="00A0008F"/>
    <w:rsid w:val="00A00107"/>
    <w:rsid w:val="00A0011D"/>
    <w:rsid w:val="00A009D5"/>
    <w:rsid w:val="00A00A52"/>
    <w:rsid w:val="00A00AF9"/>
    <w:rsid w:val="00A00DA2"/>
    <w:rsid w:val="00A00E65"/>
    <w:rsid w:val="00A015C2"/>
    <w:rsid w:val="00A0161A"/>
    <w:rsid w:val="00A01B68"/>
    <w:rsid w:val="00A01FED"/>
    <w:rsid w:val="00A029B8"/>
    <w:rsid w:val="00A02FDC"/>
    <w:rsid w:val="00A03713"/>
    <w:rsid w:val="00A04C99"/>
    <w:rsid w:val="00A053C9"/>
    <w:rsid w:val="00A054A3"/>
    <w:rsid w:val="00A0581A"/>
    <w:rsid w:val="00A05988"/>
    <w:rsid w:val="00A05A3C"/>
    <w:rsid w:val="00A06E1A"/>
    <w:rsid w:val="00A0701B"/>
    <w:rsid w:val="00A070A2"/>
    <w:rsid w:val="00A0786D"/>
    <w:rsid w:val="00A07A00"/>
    <w:rsid w:val="00A07F1B"/>
    <w:rsid w:val="00A10492"/>
    <w:rsid w:val="00A10562"/>
    <w:rsid w:val="00A10605"/>
    <w:rsid w:val="00A10838"/>
    <w:rsid w:val="00A10A63"/>
    <w:rsid w:val="00A10C71"/>
    <w:rsid w:val="00A10E74"/>
    <w:rsid w:val="00A10F30"/>
    <w:rsid w:val="00A111EE"/>
    <w:rsid w:val="00A115EA"/>
    <w:rsid w:val="00A126C0"/>
    <w:rsid w:val="00A1291A"/>
    <w:rsid w:val="00A12A04"/>
    <w:rsid w:val="00A12BC9"/>
    <w:rsid w:val="00A12C3C"/>
    <w:rsid w:val="00A1324E"/>
    <w:rsid w:val="00A136A3"/>
    <w:rsid w:val="00A139E8"/>
    <w:rsid w:val="00A152F2"/>
    <w:rsid w:val="00A152FF"/>
    <w:rsid w:val="00A15808"/>
    <w:rsid w:val="00A15AC6"/>
    <w:rsid w:val="00A15DCC"/>
    <w:rsid w:val="00A15E88"/>
    <w:rsid w:val="00A15EB2"/>
    <w:rsid w:val="00A16913"/>
    <w:rsid w:val="00A17106"/>
    <w:rsid w:val="00A1765B"/>
    <w:rsid w:val="00A17B28"/>
    <w:rsid w:val="00A17E95"/>
    <w:rsid w:val="00A2005C"/>
    <w:rsid w:val="00A20105"/>
    <w:rsid w:val="00A206E3"/>
    <w:rsid w:val="00A2097F"/>
    <w:rsid w:val="00A2099E"/>
    <w:rsid w:val="00A209B8"/>
    <w:rsid w:val="00A21F59"/>
    <w:rsid w:val="00A21F79"/>
    <w:rsid w:val="00A222C6"/>
    <w:rsid w:val="00A22F0F"/>
    <w:rsid w:val="00A230D9"/>
    <w:rsid w:val="00A2342D"/>
    <w:rsid w:val="00A23B31"/>
    <w:rsid w:val="00A23CC4"/>
    <w:rsid w:val="00A23F0B"/>
    <w:rsid w:val="00A24728"/>
    <w:rsid w:val="00A2600F"/>
    <w:rsid w:val="00A260DB"/>
    <w:rsid w:val="00A26428"/>
    <w:rsid w:val="00A26665"/>
    <w:rsid w:val="00A266DB"/>
    <w:rsid w:val="00A26700"/>
    <w:rsid w:val="00A2698E"/>
    <w:rsid w:val="00A26DC0"/>
    <w:rsid w:val="00A27402"/>
    <w:rsid w:val="00A277CB"/>
    <w:rsid w:val="00A27D8C"/>
    <w:rsid w:val="00A27D97"/>
    <w:rsid w:val="00A30AD1"/>
    <w:rsid w:val="00A31257"/>
    <w:rsid w:val="00A31A5C"/>
    <w:rsid w:val="00A32B8F"/>
    <w:rsid w:val="00A33CD7"/>
    <w:rsid w:val="00A3421E"/>
    <w:rsid w:val="00A342E0"/>
    <w:rsid w:val="00A34A91"/>
    <w:rsid w:val="00A34ACC"/>
    <w:rsid w:val="00A35495"/>
    <w:rsid w:val="00A358C1"/>
    <w:rsid w:val="00A3599D"/>
    <w:rsid w:val="00A35E99"/>
    <w:rsid w:val="00A36EC8"/>
    <w:rsid w:val="00A36F53"/>
    <w:rsid w:val="00A376C1"/>
    <w:rsid w:val="00A37DD3"/>
    <w:rsid w:val="00A401BE"/>
    <w:rsid w:val="00A4045F"/>
    <w:rsid w:val="00A4098A"/>
    <w:rsid w:val="00A40C7F"/>
    <w:rsid w:val="00A40F7B"/>
    <w:rsid w:val="00A413DB"/>
    <w:rsid w:val="00A41972"/>
    <w:rsid w:val="00A41C70"/>
    <w:rsid w:val="00A41FAE"/>
    <w:rsid w:val="00A4276B"/>
    <w:rsid w:val="00A42C96"/>
    <w:rsid w:val="00A43022"/>
    <w:rsid w:val="00A43371"/>
    <w:rsid w:val="00A4355E"/>
    <w:rsid w:val="00A4363D"/>
    <w:rsid w:val="00A4366D"/>
    <w:rsid w:val="00A437C0"/>
    <w:rsid w:val="00A43907"/>
    <w:rsid w:val="00A43A4B"/>
    <w:rsid w:val="00A43D0E"/>
    <w:rsid w:val="00A441F3"/>
    <w:rsid w:val="00A4438B"/>
    <w:rsid w:val="00A4468D"/>
    <w:rsid w:val="00A44706"/>
    <w:rsid w:val="00A44971"/>
    <w:rsid w:val="00A44BBB"/>
    <w:rsid w:val="00A44D51"/>
    <w:rsid w:val="00A44E8D"/>
    <w:rsid w:val="00A45145"/>
    <w:rsid w:val="00A45660"/>
    <w:rsid w:val="00A46009"/>
    <w:rsid w:val="00A46694"/>
    <w:rsid w:val="00A46775"/>
    <w:rsid w:val="00A468BF"/>
    <w:rsid w:val="00A46A2F"/>
    <w:rsid w:val="00A46ACC"/>
    <w:rsid w:val="00A46C7A"/>
    <w:rsid w:val="00A47995"/>
    <w:rsid w:val="00A47997"/>
    <w:rsid w:val="00A47AF8"/>
    <w:rsid w:val="00A508FD"/>
    <w:rsid w:val="00A511C0"/>
    <w:rsid w:val="00A513B6"/>
    <w:rsid w:val="00A5182A"/>
    <w:rsid w:val="00A51EA9"/>
    <w:rsid w:val="00A51FBB"/>
    <w:rsid w:val="00A52561"/>
    <w:rsid w:val="00A527A4"/>
    <w:rsid w:val="00A528FF"/>
    <w:rsid w:val="00A530CA"/>
    <w:rsid w:val="00A53112"/>
    <w:rsid w:val="00A53346"/>
    <w:rsid w:val="00A534E6"/>
    <w:rsid w:val="00A53824"/>
    <w:rsid w:val="00A53ACB"/>
    <w:rsid w:val="00A53B5F"/>
    <w:rsid w:val="00A53B6F"/>
    <w:rsid w:val="00A53D35"/>
    <w:rsid w:val="00A54A56"/>
    <w:rsid w:val="00A55264"/>
    <w:rsid w:val="00A557CC"/>
    <w:rsid w:val="00A559BE"/>
    <w:rsid w:val="00A562C4"/>
    <w:rsid w:val="00A56578"/>
    <w:rsid w:val="00A567B1"/>
    <w:rsid w:val="00A56B17"/>
    <w:rsid w:val="00A56CA8"/>
    <w:rsid w:val="00A57095"/>
    <w:rsid w:val="00A573B4"/>
    <w:rsid w:val="00A576CB"/>
    <w:rsid w:val="00A57D21"/>
    <w:rsid w:val="00A6010D"/>
    <w:rsid w:val="00A60DD1"/>
    <w:rsid w:val="00A60ED4"/>
    <w:rsid w:val="00A61422"/>
    <w:rsid w:val="00A61801"/>
    <w:rsid w:val="00A62013"/>
    <w:rsid w:val="00A62E5F"/>
    <w:rsid w:val="00A62FA5"/>
    <w:rsid w:val="00A631C8"/>
    <w:rsid w:val="00A6350D"/>
    <w:rsid w:val="00A63AB8"/>
    <w:rsid w:val="00A63C02"/>
    <w:rsid w:val="00A6458C"/>
    <w:rsid w:val="00A6470A"/>
    <w:rsid w:val="00A64ECF"/>
    <w:rsid w:val="00A651DA"/>
    <w:rsid w:val="00A653A8"/>
    <w:rsid w:val="00A65761"/>
    <w:rsid w:val="00A65A19"/>
    <w:rsid w:val="00A65D12"/>
    <w:rsid w:val="00A66480"/>
    <w:rsid w:val="00A6684C"/>
    <w:rsid w:val="00A6695C"/>
    <w:rsid w:val="00A66999"/>
    <w:rsid w:val="00A67FA3"/>
    <w:rsid w:val="00A708A4"/>
    <w:rsid w:val="00A70C98"/>
    <w:rsid w:val="00A71634"/>
    <w:rsid w:val="00A71BEA"/>
    <w:rsid w:val="00A71FE8"/>
    <w:rsid w:val="00A72885"/>
    <w:rsid w:val="00A7297A"/>
    <w:rsid w:val="00A72A9F"/>
    <w:rsid w:val="00A72ACE"/>
    <w:rsid w:val="00A72EB0"/>
    <w:rsid w:val="00A73320"/>
    <w:rsid w:val="00A734E7"/>
    <w:rsid w:val="00A7383C"/>
    <w:rsid w:val="00A73A47"/>
    <w:rsid w:val="00A73E0B"/>
    <w:rsid w:val="00A741C5"/>
    <w:rsid w:val="00A74416"/>
    <w:rsid w:val="00A74749"/>
    <w:rsid w:val="00A74C40"/>
    <w:rsid w:val="00A74E81"/>
    <w:rsid w:val="00A76279"/>
    <w:rsid w:val="00A76787"/>
    <w:rsid w:val="00A76885"/>
    <w:rsid w:val="00A7696A"/>
    <w:rsid w:val="00A769C6"/>
    <w:rsid w:val="00A76A67"/>
    <w:rsid w:val="00A76B85"/>
    <w:rsid w:val="00A76DD1"/>
    <w:rsid w:val="00A76E22"/>
    <w:rsid w:val="00A76F39"/>
    <w:rsid w:val="00A773BC"/>
    <w:rsid w:val="00A779DB"/>
    <w:rsid w:val="00A77A99"/>
    <w:rsid w:val="00A77B60"/>
    <w:rsid w:val="00A80969"/>
    <w:rsid w:val="00A80D18"/>
    <w:rsid w:val="00A80DF2"/>
    <w:rsid w:val="00A81268"/>
    <w:rsid w:val="00A815F8"/>
    <w:rsid w:val="00A81697"/>
    <w:rsid w:val="00A81E0E"/>
    <w:rsid w:val="00A827C4"/>
    <w:rsid w:val="00A83606"/>
    <w:rsid w:val="00A83901"/>
    <w:rsid w:val="00A83D77"/>
    <w:rsid w:val="00A84359"/>
    <w:rsid w:val="00A843CA"/>
    <w:rsid w:val="00A85345"/>
    <w:rsid w:val="00A8598A"/>
    <w:rsid w:val="00A859F8"/>
    <w:rsid w:val="00A85A89"/>
    <w:rsid w:val="00A85CF6"/>
    <w:rsid w:val="00A8632E"/>
    <w:rsid w:val="00A8724E"/>
    <w:rsid w:val="00A87A47"/>
    <w:rsid w:val="00A90137"/>
    <w:rsid w:val="00A904D4"/>
    <w:rsid w:val="00A906E3"/>
    <w:rsid w:val="00A907B0"/>
    <w:rsid w:val="00A907BC"/>
    <w:rsid w:val="00A91302"/>
    <w:rsid w:val="00A919B7"/>
    <w:rsid w:val="00A92012"/>
    <w:rsid w:val="00A93148"/>
    <w:rsid w:val="00A93A13"/>
    <w:rsid w:val="00A93BBB"/>
    <w:rsid w:val="00A93E8B"/>
    <w:rsid w:val="00A9455F"/>
    <w:rsid w:val="00A945D7"/>
    <w:rsid w:val="00A94A89"/>
    <w:rsid w:val="00A95130"/>
    <w:rsid w:val="00A9515B"/>
    <w:rsid w:val="00A95964"/>
    <w:rsid w:val="00A95C4F"/>
    <w:rsid w:val="00A96393"/>
    <w:rsid w:val="00A96742"/>
    <w:rsid w:val="00A969B4"/>
    <w:rsid w:val="00A969C7"/>
    <w:rsid w:val="00A96AFA"/>
    <w:rsid w:val="00A96B96"/>
    <w:rsid w:val="00A96CB4"/>
    <w:rsid w:val="00A97470"/>
    <w:rsid w:val="00A97B3D"/>
    <w:rsid w:val="00AA03D3"/>
    <w:rsid w:val="00AA059A"/>
    <w:rsid w:val="00AA0DEF"/>
    <w:rsid w:val="00AA1252"/>
    <w:rsid w:val="00AA1B1A"/>
    <w:rsid w:val="00AA1B23"/>
    <w:rsid w:val="00AA2855"/>
    <w:rsid w:val="00AA2C58"/>
    <w:rsid w:val="00AA391A"/>
    <w:rsid w:val="00AA3F94"/>
    <w:rsid w:val="00AA4181"/>
    <w:rsid w:val="00AA46B7"/>
    <w:rsid w:val="00AA5043"/>
    <w:rsid w:val="00AA5785"/>
    <w:rsid w:val="00AA585B"/>
    <w:rsid w:val="00AA5F82"/>
    <w:rsid w:val="00AA660E"/>
    <w:rsid w:val="00AA6626"/>
    <w:rsid w:val="00AA673C"/>
    <w:rsid w:val="00AA6A26"/>
    <w:rsid w:val="00AA6B40"/>
    <w:rsid w:val="00AA6D04"/>
    <w:rsid w:val="00AA6FA2"/>
    <w:rsid w:val="00AA7113"/>
    <w:rsid w:val="00AA715C"/>
    <w:rsid w:val="00AA7700"/>
    <w:rsid w:val="00AB05AB"/>
    <w:rsid w:val="00AB0801"/>
    <w:rsid w:val="00AB0E9E"/>
    <w:rsid w:val="00AB0FDC"/>
    <w:rsid w:val="00AB103F"/>
    <w:rsid w:val="00AB14F1"/>
    <w:rsid w:val="00AB1517"/>
    <w:rsid w:val="00AB1645"/>
    <w:rsid w:val="00AB175A"/>
    <w:rsid w:val="00AB1B66"/>
    <w:rsid w:val="00AB22F0"/>
    <w:rsid w:val="00AB299A"/>
    <w:rsid w:val="00AB355A"/>
    <w:rsid w:val="00AB37AD"/>
    <w:rsid w:val="00AB3F7B"/>
    <w:rsid w:val="00AB4111"/>
    <w:rsid w:val="00AB473C"/>
    <w:rsid w:val="00AB4F24"/>
    <w:rsid w:val="00AB4FCA"/>
    <w:rsid w:val="00AB5296"/>
    <w:rsid w:val="00AB54CA"/>
    <w:rsid w:val="00AB623F"/>
    <w:rsid w:val="00AB6920"/>
    <w:rsid w:val="00AB6FF0"/>
    <w:rsid w:val="00AB71B5"/>
    <w:rsid w:val="00AB752C"/>
    <w:rsid w:val="00AB770C"/>
    <w:rsid w:val="00ABD6B7"/>
    <w:rsid w:val="00AC04C8"/>
    <w:rsid w:val="00AC0E3F"/>
    <w:rsid w:val="00AC143A"/>
    <w:rsid w:val="00AC156B"/>
    <w:rsid w:val="00AC21C8"/>
    <w:rsid w:val="00AC2A26"/>
    <w:rsid w:val="00AC34DD"/>
    <w:rsid w:val="00AC34E4"/>
    <w:rsid w:val="00AC393F"/>
    <w:rsid w:val="00AC3D60"/>
    <w:rsid w:val="00AC45ED"/>
    <w:rsid w:val="00AC4777"/>
    <w:rsid w:val="00AC4F3F"/>
    <w:rsid w:val="00AC55EA"/>
    <w:rsid w:val="00AC565E"/>
    <w:rsid w:val="00AC617D"/>
    <w:rsid w:val="00AC65A4"/>
    <w:rsid w:val="00AC7297"/>
    <w:rsid w:val="00AC7AC8"/>
    <w:rsid w:val="00AD0338"/>
    <w:rsid w:val="00AD04DC"/>
    <w:rsid w:val="00AD073A"/>
    <w:rsid w:val="00AD154D"/>
    <w:rsid w:val="00AD1A9A"/>
    <w:rsid w:val="00AD212D"/>
    <w:rsid w:val="00AD3323"/>
    <w:rsid w:val="00AD3440"/>
    <w:rsid w:val="00AD37A6"/>
    <w:rsid w:val="00AD3AB7"/>
    <w:rsid w:val="00AD3BFD"/>
    <w:rsid w:val="00AD421C"/>
    <w:rsid w:val="00AD437C"/>
    <w:rsid w:val="00AD44BE"/>
    <w:rsid w:val="00AD4B06"/>
    <w:rsid w:val="00AD5661"/>
    <w:rsid w:val="00AD56D2"/>
    <w:rsid w:val="00AD5D22"/>
    <w:rsid w:val="00AD6EF0"/>
    <w:rsid w:val="00AD6F43"/>
    <w:rsid w:val="00AD7070"/>
    <w:rsid w:val="00AD788B"/>
    <w:rsid w:val="00AD7E55"/>
    <w:rsid w:val="00AD7F81"/>
    <w:rsid w:val="00AE0A4B"/>
    <w:rsid w:val="00AE0B14"/>
    <w:rsid w:val="00AE0D00"/>
    <w:rsid w:val="00AE26CF"/>
    <w:rsid w:val="00AE2B16"/>
    <w:rsid w:val="00AE2B90"/>
    <w:rsid w:val="00AE2FF6"/>
    <w:rsid w:val="00AE33F4"/>
    <w:rsid w:val="00AE351B"/>
    <w:rsid w:val="00AE38D4"/>
    <w:rsid w:val="00AE4322"/>
    <w:rsid w:val="00AE4652"/>
    <w:rsid w:val="00AE4A76"/>
    <w:rsid w:val="00AE4B5B"/>
    <w:rsid w:val="00AE4BA3"/>
    <w:rsid w:val="00AE4C1F"/>
    <w:rsid w:val="00AE4D1F"/>
    <w:rsid w:val="00AE4D62"/>
    <w:rsid w:val="00AE4E27"/>
    <w:rsid w:val="00AE4F8D"/>
    <w:rsid w:val="00AE5BDA"/>
    <w:rsid w:val="00AE5EBD"/>
    <w:rsid w:val="00AE68ED"/>
    <w:rsid w:val="00AE6939"/>
    <w:rsid w:val="00AE6DC6"/>
    <w:rsid w:val="00AE71CB"/>
    <w:rsid w:val="00AE7815"/>
    <w:rsid w:val="00AE7D22"/>
    <w:rsid w:val="00AF03FC"/>
    <w:rsid w:val="00AF05C1"/>
    <w:rsid w:val="00AF0AC5"/>
    <w:rsid w:val="00AF0B2C"/>
    <w:rsid w:val="00AF0B2E"/>
    <w:rsid w:val="00AF0B53"/>
    <w:rsid w:val="00AF1C92"/>
    <w:rsid w:val="00AF2413"/>
    <w:rsid w:val="00AF24B9"/>
    <w:rsid w:val="00AF26BF"/>
    <w:rsid w:val="00AF272D"/>
    <w:rsid w:val="00AF2D34"/>
    <w:rsid w:val="00AF33C3"/>
    <w:rsid w:val="00AF369F"/>
    <w:rsid w:val="00AF392D"/>
    <w:rsid w:val="00AF3C3A"/>
    <w:rsid w:val="00AF3E0D"/>
    <w:rsid w:val="00AF4129"/>
    <w:rsid w:val="00AF4AF7"/>
    <w:rsid w:val="00AF4DA6"/>
    <w:rsid w:val="00AF5218"/>
    <w:rsid w:val="00AF58E8"/>
    <w:rsid w:val="00AF5ABF"/>
    <w:rsid w:val="00AF5D17"/>
    <w:rsid w:val="00AF61F4"/>
    <w:rsid w:val="00AF68EB"/>
    <w:rsid w:val="00AF695C"/>
    <w:rsid w:val="00AF70B8"/>
    <w:rsid w:val="00AF74D1"/>
    <w:rsid w:val="00AF7880"/>
    <w:rsid w:val="00AF7E0F"/>
    <w:rsid w:val="00B00639"/>
    <w:rsid w:val="00B0086F"/>
    <w:rsid w:val="00B00899"/>
    <w:rsid w:val="00B00D0C"/>
    <w:rsid w:val="00B00DDD"/>
    <w:rsid w:val="00B01240"/>
    <w:rsid w:val="00B01489"/>
    <w:rsid w:val="00B017FF"/>
    <w:rsid w:val="00B01B61"/>
    <w:rsid w:val="00B021B8"/>
    <w:rsid w:val="00B022B2"/>
    <w:rsid w:val="00B022FE"/>
    <w:rsid w:val="00B02AB5"/>
    <w:rsid w:val="00B036B8"/>
    <w:rsid w:val="00B03A49"/>
    <w:rsid w:val="00B03D68"/>
    <w:rsid w:val="00B0489E"/>
    <w:rsid w:val="00B054D8"/>
    <w:rsid w:val="00B059B6"/>
    <w:rsid w:val="00B05AB1"/>
    <w:rsid w:val="00B05C38"/>
    <w:rsid w:val="00B06BE0"/>
    <w:rsid w:val="00B0752F"/>
    <w:rsid w:val="00B078FE"/>
    <w:rsid w:val="00B1031C"/>
    <w:rsid w:val="00B1098E"/>
    <w:rsid w:val="00B1127C"/>
    <w:rsid w:val="00B115D5"/>
    <w:rsid w:val="00B1212B"/>
    <w:rsid w:val="00B12133"/>
    <w:rsid w:val="00B125F3"/>
    <w:rsid w:val="00B128B2"/>
    <w:rsid w:val="00B13014"/>
    <w:rsid w:val="00B13FFD"/>
    <w:rsid w:val="00B14200"/>
    <w:rsid w:val="00B142B8"/>
    <w:rsid w:val="00B14326"/>
    <w:rsid w:val="00B14535"/>
    <w:rsid w:val="00B145BD"/>
    <w:rsid w:val="00B1462C"/>
    <w:rsid w:val="00B149AA"/>
    <w:rsid w:val="00B15246"/>
    <w:rsid w:val="00B1530A"/>
    <w:rsid w:val="00B15F83"/>
    <w:rsid w:val="00B16867"/>
    <w:rsid w:val="00B17071"/>
    <w:rsid w:val="00B173B3"/>
    <w:rsid w:val="00B178C7"/>
    <w:rsid w:val="00B20676"/>
    <w:rsid w:val="00B22256"/>
    <w:rsid w:val="00B22BBE"/>
    <w:rsid w:val="00B22C33"/>
    <w:rsid w:val="00B22FBC"/>
    <w:rsid w:val="00B22FE4"/>
    <w:rsid w:val="00B2477C"/>
    <w:rsid w:val="00B24864"/>
    <w:rsid w:val="00B250F0"/>
    <w:rsid w:val="00B25321"/>
    <w:rsid w:val="00B257CB"/>
    <w:rsid w:val="00B258F6"/>
    <w:rsid w:val="00B261A8"/>
    <w:rsid w:val="00B26751"/>
    <w:rsid w:val="00B26BA4"/>
    <w:rsid w:val="00B27A14"/>
    <w:rsid w:val="00B27A99"/>
    <w:rsid w:val="00B27B2E"/>
    <w:rsid w:val="00B27C59"/>
    <w:rsid w:val="00B27D99"/>
    <w:rsid w:val="00B309CD"/>
    <w:rsid w:val="00B3103C"/>
    <w:rsid w:val="00B31232"/>
    <w:rsid w:val="00B31256"/>
    <w:rsid w:val="00B3217A"/>
    <w:rsid w:val="00B3222F"/>
    <w:rsid w:val="00B32ABA"/>
    <w:rsid w:val="00B32C8F"/>
    <w:rsid w:val="00B33351"/>
    <w:rsid w:val="00B3339D"/>
    <w:rsid w:val="00B338DF"/>
    <w:rsid w:val="00B33E89"/>
    <w:rsid w:val="00B345BF"/>
    <w:rsid w:val="00B349BD"/>
    <w:rsid w:val="00B34D2A"/>
    <w:rsid w:val="00B3507A"/>
    <w:rsid w:val="00B35185"/>
    <w:rsid w:val="00B3535A"/>
    <w:rsid w:val="00B35EDC"/>
    <w:rsid w:val="00B361EF"/>
    <w:rsid w:val="00B3655C"/>
    <w:rsid w:val="00B366EB"/>
    <w:rsid w:val="00B371D4"/>
    <w:rsid w:val="00B372C1"/>
    <w:rsid w:val="00B37BD6"/>
    <w:rsid w:val="00B40519"/>
    <w:rsid w:val="00B40743"/>
    <w:rsid w:val="00B40BDD"/>
    <w:rsid w:val="00B40C5F"/>
    <w:rsid w:val="00B4121B"/>
    <w:rsid w:val="00B416F3"/>
    <w:rsid w:val="00B417E4"/>
    <w:rsid w:val="00B41903"/>
    <w:rsid w:val="00B41CFD"/>
    <w:rsid w:val="00B42B3A"/>
    <w:rsid w:val="00B42CB1"/>
    <w:rsid w:val="00B42E22"/>
    <w:rsid w:val="00B42ECE"/>
    <w:rsid w:val="00B43035"/>
    <w:rsid w:val="00B432B7"/>
    <w:rsid w:val="00B4333D"/>
    <w:rsid w:val="00B43620"/>
    <w:rsid w:val="00B43733"/>
    <w:rsid w:val="00B439A9"/>
    <w:rsid w:val="00B43E16"/>
    <w:rsid w:val="00B445FB"/>
    <w:rsid w:val="00B45B77"/>
    <w:rsid w:val="00B45C39"/>
    <w:rsid w:val="00B45C83"/>
    <w:rsid w:val="00B45FAB"/>
    <w:rsid w:val="00B46893"/>
    <w:rsid w:val="00B473FA"/>
    <w:rsid w:val="00B47977"/>
    <w:rsid w:val="00B47D9E"/>
    <w:rsid w:val="00B47DC8"/>
    <w:rsid w:val="00B47EDA"/>
    <w:rsid w:val="00B47FD1"/>
    <w:rsid w:val="00B50222"/>
    <w:rsid w:val="00B50228"/>
    <w:rsid w:val="00B50989"/>
    <w:rsid w:val="00B509C7"/>
    <w:rsid w:val="00B511A4"/>
    <w:rsid w:val="00B5177E"/>
    <w:rsid w:val="00B517BE"/>
    <w:rsid w:val="00B52224"/>
    <w:rsid w:val="00B5231A"/>
    <w:rsid w:val="00B52430"/>
    <w:rsid w:val="00B53405"/>
    <w:rsid w:val="00B5358D"/>
    <w:rsid w:val="00B54611"/>
    <w:rsid w:val="00B5474C"/>
    <w:rsid w:val="00B547C4"/>
    <w:rsid w:val="00B547CC"/>
    <w:rsid w:val="00B5494A"/>
    <w:rsid w:val="00B55402"/>
    <w:rsid w:val="00B558F9"/>
    <w:rsid w:val="00B56251"/>
    <w:rsid w:val="00B562B6"/>
    <w:rsid w:val="00B5636F"/>
    <w:rsid w:val="00B566FC"/>
    <w:rsid w:val="00B56E14"/>
    <w:rsid w:val="00B570E3"/>
    <w:rsid w:val="00B5726E"/>
    <w:rsid w:val="00B5784F"/>
    <w:rsid w:val="00B579B7"/>
    <w:rsid w:val="00B579CA"/>
    <w:rsid w:val="00B57D0A"/>
    <w:rsid w:val="00B57FCF"/>
    <w:rsid w:val="00B604E4"/>
    <w:rsid w:val="00B60C78"/>
    <w:rsid w:val="00B61520"/>
    <w:rsid w:val="00B616D2"/>
    <w:rsid w:val="00B61B50"/>
    <w:rsid w:val="00B621D4"/>
    <w:rsid w:val="00B621DF"/>
    <w:rsid w:val="00B622D7"/>
    <w:rsid w:val="00B62563"/>
    <w:rsid w:val="00B6258F"/>
    <w:rsid w:val="00B629B9"/>
    <w:rsid w:val="00B632C2"/>
    <w:rsid w:val="00B634C1"/>
    <w:rsid w:val="00B63CD4"/>
    <w:rsid w:val="00B63E8F"/>
    <w:rsid w:val="00B644BC"/>
    <w:rsid w:val="00B64811"/>
    <w:rsid w:val="00B65BD0"/>
    <w:rsid w:val="00B65F7D"/>
    <w:rsid w:val="00B66AB0"/>
    <w:rsid w:val="00B66B26"/>
    <w:rsid w:val="00B66C67"/>
    <w:rsid w:val="00B67254"/>
    <w:rsid w:val="00B67263"/>
    <w:rsid w:val="00B6767D"/>
    <w:rsid w:val="00B67734"/>
    <w:rsid w:val="00B6775C"/>
    <w:rsid w:val="00B677B6"/>
    <w:rsid w:val="00B678E6"/>
    <w:rsid w:val="00B706AB"/>
    <w:rsid w:val="00B70A89"/>
    <w:rsid w:val="00B70AE5"/>
    <w:rsid w:val="00B70DCE"/>
    <w:rsid w:val="00B710E4"/>
    <w:rsid w:val="00B710F6"/>
    <w:rsid w:val="00B714EA"/>
    <w:rsid w:val="00B71DA9"/>
    <w:rsid w:val="00B71F6B"/>
    <w:rsid w:val="00B71F91"/>
    <w:rsid w:val="00B72547"/>
    <w:rsid w:val="00B72F13"/>
    <w:rsid w:val="00B73233"/>
    <w:rsid w:val="00B73549"/>
    <w:rsid w:val="00B736D3"/>
    <w:rsid w:val="00B7426D"/>
    <w:rsid w:val="00B75B5C"/>
    <w:rsid w:val="00B763EA"/>
    <w:rsid w:val="00B76456"/>
    <w:rsid w:val="00B766E0"/>
    <w:rsid w:val="00B76796"/>
    <w:rsid w:val="00B76D83"/>
    <w:rsid w:val="00B7739D"/>
    <w:rsid w:val="00B774B1"/>
    <w:rsid w:val="00B77B65"/>
    <w:rsid w:val="00B80296"/>
    <w:rsid w:val="00B8076F"/>
    <w:rsid w:val="00B80AA5"/>
    <w:rsid w:val="00B80C07"/>
    <w:rsid w:val="00B80CDB"/>
    <w:rsid w:val="00B81515"/>
    <w:rsid w:val="00B8196F"/>
    <w:rsid w:val="00B81D07"/>
    <w:rsid w:val="00B81D0E"/>
    <w:rsid w:val="00B8204F"/>
    <w:rsid w:val="00B82332"/>
    <w:rsid w:val="00B823E6"/>
    <w:rsid w:val="00B82753"/>
    <w:rsid w:val="00B83010"/>
    <w:rsid w:val="00B8318E"/>
    <w:rsid w:val="00B8386C"/>
    <w:rsid w:val="00B8393E"/>
    <w:rsid w:val="00B83E64"/>
    <w:rsid w:val="00B8492F"/>
    <w:rsid w:val="00B84CDE"/>
    <w:rsid w:val="00B84E12"/>
    <w:rsid w:val="00B856CD"/>
    <w:rsid w:val="00B85834"/>
    <w:rsid w:val="00B85CA3"/>
    <w:rsid w:val="00B878DA"/>
    <w:rsid w:val="00B87A49"/>
    <w:rsid w:val="00B87F20"/>
    <w:rsid w:val="00B9029C"/>
    <w:rsid w:val="00B9045C"/>
    <w:rsid w:val="00B91655"/>
    <w:rsid w:val="00B91ADD"/>
    <w:rsid w:val="00B92050"/>
    <w:rsid w:val="00B921B7"/>
    <w:rsid w:val="00B92692"/>
    <w:rsid w:val="00B92A00"/>
    <w:rsid w:val="00B92B7E"/>
    <w:rsid w:val="00B93AFB"/>
    <w:rsid w:val="00B93D2B"/>
    <w:rsid w:val="00B94089"/>
    <w:rsid w:val="00B9418D"/>
    <w:rsid w:val="00B941E1"/>
    <w:rsid w:val="00B94291"/>
    <w:rsid w:val="00B9499F"/>
    <w:rsid w:val="00B950B0"/>
    <w:rsid w:val="00B951AB"/>
    <w:rsid w:val="00B951EB"/>
    <w:rsid w:val="00B952FE"/>
    <w:rsid w:val="00B954F9"/>
    <w:rsid w:val="00B955BA"/>
    <w:rsid w:val="00B95749"/>
    <w:rsid w:val="00B959D9"/>
    <w:rsid w:val="00B95D91"/>
    <w:rsid w:val="00B962A0"/>
    <w:rsid w:val="00B96512"/>
    <w:rsid w:val="00B973A1"/>
    <w:rsid w:val="00B973CA"/>
    <w:rsid w:val="00B97A76"/>
    <w:rsid w:val="00B97F69"/>
    <w:rsid w:val="00BA009F"/>
    <w:rsid w:val="00BA00D7"/>
    <w:rsid w:val="00BA032C"/>
    <w:rsid w:val="00BA0761"/>
    <w:rsid w:val="00BA0A77"/>
    <w:rsid w:val="00BA18E3"/>
    <w:rsid w:val="00BA199B"/>
    <w:rsid w:val="00BA289E"/>
    <w:rsid w:val="00BA2FA1"/>
    <w:rsid w:val="00BA3075"/>
    <w:rsid w:val="00BA3199"/>
    <w:rsid w:val="00BA343A"/>
    <w:rsid w:val="00BA3ADC"/>
    <w:rsid w:val="00BA464B"/>
    <w:rsid w:val="00BA4B97"/>
    <w:rsid w:val="00BA57B4"/>
    <w:rsid w:val="00BA5C5D"/>
    <w:rsid w:val="00BA5FFB"/>
    <w:rsid w:val="00BA626F"/>
    <w:rsid w:val="00BA64FE"/>
    <w:rsid w:val="00BA6CD0"/>
    <w:rsid w:val="00BA7382"/>
    <w:rsid w:val="00BA7EE9"/>
    <w:rsid w:val="00BB028A"/>
    <w:rsid w:val="00BB0EA0"/>
    <w:rsid w:val="00BB10AC"/>
    <w:rsid w:val="00BB1256"/>
    <w:rsid w:val="00BB12D9"/>
    <w:rsid w:val="00BB2685"/>
    <w:rsid w:val="00BB2690"/>
    <w:rsid w:val="00BB2822"/>
    <w:rsid w:val="00BB2885"/>
    <w:rsid w:val="00BB288C"/>
    <w:rsid w:val="00BB2B12"/>
    <w:rsid w:val="00BB3089"/>
    <w:rsid w:val="00BB362F"/>
    <w:rsid w:val="00BB3695"/>
    <w:rsid w:val="00BB3B72"/>
    <w:rsid w:val="00BB4365"/>
    <w:rsid w:val="00BB4F33"/>
    <w:rsid w:val="00BB5080"/>
    <w:rsid w:val="00BB5299"/>
    <w:rsid w:val="00BB6051"/>
    <w:rsid w:val="00BB6079"/>
    <w:rsid w:val="00BB6234"/>
    <w:rsid w:val="00BB6275"/>
    <w:rsid w:val="00BB6934"/>
    <w:rsid w:val="00BB6AE9"/>
    <w:rsid w:val="00BB6C0F"/>
    <w:rsid w:val="00BB6C88"/>
    <w:rsid w:val="00BB6CDD"/>
    <w:rsid w:val="00BB7031"/>
    <w:rsid w:val="00BB7082"/>
    <w:rsid w:val="00BB71A9"/>
    <w:rsid w:val="00BB7218"/>
    <w:rsid w:val="00BB72E0"/>
    <w:rsid w:val="00BB74E5"/>
    <w:rsid w:val="00BB7B33"/>
    <w:rsid w:val="00BB7CB2"/>
    <w:rsid w:val="00BC01AC"/>
    <w:rsid w:val="00BC073A"/>
    <w:rsid w:val="00BC0962"/>
    <w:rsid w:val="00BC0974"/>
    <w:rsid w:val="00BC097A"/>
    <w:rsid w:val="00BC09B4"/>
    <w:rsid w:val="00BC0AD6"/>
    <w:rsid w:val="00BC13E6"/>
    <w:rsid w:val="00BC1728"/>
    <w:rsid w:val="00BC1754"/>
    <w:rsid w:val="00BC1D37"/>
    <w:rsid w:val="00BC220E"/>
    <w:rsid w:val="00BC31F7"/>
    <w:rsid w:val="00BC35D7"/>
    <w:rsid w:val="00BC3D10"/>
    <w:rsid w:val="00BC4563"/>
    <w:rsid w:val="00BC4568"/>
    <w:rsid w:val="00BC47EA"/>
    <w:rsid w:val="00BC4C76"/>
    <w:rsid w:val="00BC52E8"/>
    <w:rsid w:val="00BC5E7C"/>
    <w:rsid w:val="00BC5F7A"/>
    <w:rsid w:val="00BC6B6D"/>
    <w:rsid w:val="00BC7193"/>
    <w:rsid w:val="00BC78E9"/>
    <w:rsid w:val="00BC7C7E"/>
    <w:rsid w:val="00BC7E47"/>
    <w:rsid w:val="00BD0376"/>
    <w:rsid w:val="00BD0B9B"/>
    <w:rsid w:val="00BD10BA"/>
    <w:rsid w:val="00BD1D1F"/>
    <w:rsid w:val="00BD1F50"/>
    <w:rsid w:val="00BD2442"/>
    <w:rsid w:val="00BD24AD"/>
    <w:rsid w:val="00BD2760"/>
    <w:rsid w:val="00BD27F5"/>
    <w:rsid w:val="00BD28AC"/>
    <w:rsid w:val="00BD29B1"/>
    <w:rsid w:val="00BD3972"/>
    <w:rsid w:val="00BD3D3A"/>
    <w:rsid w:val="00BD53E3"/>
    <w:rsid w:val="00BD5AE8"/>
    <w:rsid w:val="00BD66AE"/>
    <w:rsid w:val="00BD705B"/>
    <w:rsid w:val="00BD7591"/>
    <w:rsid w:val="00BD7ABD"/>
    <w:rsid w:val="00BD7C5B"/>
    <w:rsid w:val="00BE0054"/>
    <w:rsid w:val="00BE0720"/>
    <w:rsid w:val="00BE07AC"/>
    <w:rsid w:val="00BE084F"/>
    <w:rsid w:val="00BE0885"/>
    <w:rsid w:val="00BE0E9B"/>
    <w:rsid w:val="00BE10A5"/>
    <w:rsid w:val="00BE1116"/>
    <w:rsid w:val="00BE17EC"/>
    <w:rsid w:val="00BE274A"/>
    <w:rsid w:val="00BE30C0"/>
    <w:rsid w:val="00BE326B"/>
    <w:rsid w:val="00BE3841"/>
    <w:rsid w:val="00BE39CC"/>
    <w:rsid w:val="00BE40BE"/>
    <w:rsid w:val="00BE40D5"/>
    <w:rsid w:val="00BE4193"/>
    <w:rsid w:val="00BE4394"/>
    <w:rsid w:val="00BE441D"/>
    <w:rsid w:val="00BE4FEB"/>
    <w:rsid w:val="00BE50E5"/>
    <w:rsid w:val="00BE5A75"/>
    <w:rsid w:val="00BE5F3E"/>
    <w:rsid w:val="00BE69EB"/>
    <w:rsid w:val="00BE6B24"/>
    <w:rsid w:val="00BE77AB"/>
    <w:rsid w:val="00BE7A82"/>
    <w:rsid w:val="00BE7BB6"/>
    <w:rsid w:val="00BF03FC"/>
    <w:rsid w:val="00BF0408"/>
    <w:rsid w:val="00BF0512"/>
    <w:rsid w:val="00BF0B1F"/>
    <w:rsid w:val="00BF0B4B"/>
    <w:rsid w:val="00BF0F33"/>
    <w:rsid w:val="00BF115B"/>
    <w:rsid w:val="00BF14A2"/>
    <w:rsid w:val="00BF18B0"/>
    <w:rsid w:val="00BF196C"/>
    <w:rsid w:val="00BF20C9"/>
    <w:rsid w:val="00BF2364"/>
    <w:rsid w:val="00BF2C04"/>
    <w:rsid w:val="00BF3051"/>
    <w:rsid w:val="00BF41C9"/>
    <w:rsid w:val="00BF47B0"/>
    <w:rsid w:val="00BF48C3"/>
    <w:rsid w:val="00BF57F1"/>
    <w:rsid w:val="00BF5CDD"/>
    <w:rsid w:val="00BF5F54"/>
    <w:rsid w:val="00BF6226"/>
    <w:rsid w:val="00BF6B8B"/>
    <w:rsid w:val="00BF6F35"/>
    <w:rsid w:val="00BF713F"/>
    <w:rsid w:val="00BF72A6"/>
    <w:rsid w:val="00BF75D9"/>
    <w:rsid w:val="00BF791E"/>
    <w:rsid w:val="00BF7B6D"/>
    <w:rsid w:val="00C004A1"/>
    <w:rsid w:val="00C0135B"/>
    <w:rsid w:val="00C018C8"/>
    <w:rsid w:val="00C01C06"/>
    <w:rsid w:val="00C01D2F"/>
    <w:rsid w:val="00C0201C"/>
    <w:rsid w:val="00C02066"/>
    <w:rsid w:val="00C0222F"/>
    <w:rsid w:val="00C022FC"/>
    <w:rsid w:val="00C02589"/>
    <w:rsid w:val="00C0327C"/>
    <w:rsid w:val="00C03518"/>
    <w:rsid w:val="00C03578"/>
    <w:rsid w:val="00C03615"/>
    <w:rsid w:val="00C03CB0"/>
    <w:rsid w:val="00C03DD1"/>
    <w:rsid w:val="00C03EA3"/>
    <w:rsid w:val="00C04ADF"/>
    <w:rsid w:val="00C04CD7"/>
    <w:rsid w:val="00C04DCE"/>
    <w:rsid w:val="00C05390"/>
    <w:rsid w:val="00C0569B"/>
    <w:rsid w:val="00C061A8"/>
    <w:rsid w:val="00C06742"/>
    <w:rsid w:val="00C0680C"/>
    <w:rsid w:val="00C06E50"/>
    <w:rsid w:val="00C07FF5"/>
    <w:rsid w:val="00C10140"/>
    <w:rsid w:val="00C10415"/>
    <w:rsid w:val="00C10A67"/>
    <w:rsid w:val="00C1120A"/>
    <w:rsid w:val="00C11834"/>
    <w:rsid w:val="00C11838"/>
    <w:rsid w:val="00C121E1"/>
    <w:rsid w:val="00C12DAF"/>
    <w:rsid w:val="00C13086"/>
    <w:rsid w:val="00C13764"/>
    <w:rsid w:val="00C1382C"/>
    <w:rsid w:val="00C143F4"/>
    <w:rsid w:val="00C1474F"/>
    <w:rsid w:val="00C14846"/>
    <w:rsid w:val="00C14ACB"/>
    <w:rsid w:val="00C14B29"/>
    <w:rsid w:val="00C14B4E"/>
    <w:rsid w:val="00C14D02"/>
    <w:rsid w:val="00C15681"/>
    <w:rsid w:val="00C156EB"/>
    <w:rsid w:val="00C16598"/>
    <w:rsid w:val="00C17B09"/>
    <w:rsid w:val="00C17FD7"/>
    <w:rsid w:val="00C20028"/>
    <w:rsid w:val="00C2019F"/>
    <w:rsid w:val="00C212B1"/>
    <w:rsid w:val="00C21EDA"/>
    <w:rsid w:val="00C22200"/>
    <w:rsid w:val="00C229CD"/>
    <w:rsid w:val="00C22CFD"/>
    <w:rsid w:val="00C23377"/>
    <w:rsid w:val="00C23CDF"/>
    <w:rsid w:val="00C241E3"/>
    <w:rsid w:val="00C24263"/>
    <w:rsid w:val="00C2430B"/>
    <w:rsid w:val="00C24646"/>
    <w:rsid w:val="00C25654"/>
    <w:rsid w:val="00C25E75"/>
    <w:rsid w:val="00C2702C"/>
    <w:rsid w:val="00C2749C"/>
    <w:rsid w:val="00C3144B"/>
    <w:rsid w:val="00C315B1"/>
    <w:rsid w:val="00C31CE1"/>
    <w:rsid w:val="00C320CC"/>
    <w:rsid w:val="00C320E3"/>
    <w:rsid w:val="00C32D6B"/>
    <w:rsid w:val="00C33521"/>
    <w:rsid w:val="00C3370F"/>
    <w:rsid w:val="00C33826"/>
    <w:rsid w:val="00C33E6C"/>
    <w:rsid w:val="00C33E96"/>
    <w:rsid w:val="00C34605"/>
    <w:rsid w:val="00C35108"/>
    <w:rsid w:val="00C3543B"/>
    <w:rsid w:val="00C359D1"/>
    <w:rsid w:val="00C35BD4"/>
    <w:rsid w:val="00C35FA7"/>
    <w:rsid w:val="00C362E2"/>
    <w:rsid w:val="00C363F7"/>
    <w:rsid w:val="00C368AA"/>
    <w:rsid w:val="00C37E11"/>
    <w:rsid w:val="00C400B8"/>
    <w:rsid w:val="00C40BA8"/>
    <w:rsid w:val="00C410F9"/>
    <w:rsid w:val="00C42E77"/>
    <w:rsid w:val="00C43680"/>
    <w:rsid w:val="00C43849"/>
    <w:rsid w:val="00C4417E"/>
    <w:rsid w:val="00C44450"/>
    <w:rsid w:val="00C4486C"/>
    <w:rsid w:val="00C44B18"/>
    <w:rsid w:val="00C45478"/>
    <w:rsid w:val="00C45A7D"/>
    <w:rsid w:val="00C45B48"/>
    <w:rsid w:val="00C46B3A"/>
    <w:rsid w:val="00C473D5"/>
    <w:rsid w:val="00C477B0"/>
    <w:rsid w:val="00C502CD"/>
    <w:rsid w:val="00C50701"/>
    <w:rsid w:val="00C51394"/>
    <w:rsid w:val="00C5145B"/>
    <w:rsid w:val="00C51475"/>
    <w:rsid w:val="00C51A63"/>
    <w:rsid w:val="00C51FD2"/>
    <w:rsid w:val="00C524D5"/>
    <w:rsid w:val="00C527B2"/>
    <w:rsid w:val="00C529B4"/>
    <w:rsid w:val="00C52A95"/>
    <w:rsid w:val="00C52E3B"/>
    <w:rsid w:val="00C52E8D"/>
    <w:rsid w:val="00C536E0"/>
    <w:rsid w:val="00C53EEB"/>
    <w:rsid w:val="00C54365"/>
    <w:rsid w:val="00C5448E"/>
    <w:rsid w:val="00C55742"/>
    <w:rsid w:val="00C5589A"/>
    <w:rsid w:val="00C55D93"/>
    <w:rsid w:val="00C55E0E"/>
    <w:rsid w:val="00C55F53"/>
    <w:rsid w:val="00C56EF7"/>
    <w:rsid w:val="00C5751B"/>
    <w:rsid w:val="00C575D7"/>
    <w:rsid w:val="00C60017"/>
    <w:rsid w:val="00C605A9"/>
    <w:rsid w:val="00C61037"/>
    <w:rsid w:val="00C612D3"/>
    <w:rsid w:val="00C61994"/>
    <w:rsid w:val="00C62163"/>
    <w:rsid w:val="00C6247C"/>
    <w:rsid w:val="00C62E64"/>
    <w:rsid w:val="00C631A7"/>
    <w:rsid w:val="00C638FB"/>
    <w:rsid w:val="00C6434E"/>
    <w:rsid w:val="00C644BC"/>
    <w:rsid w:val="00C6451E"/>
    <w:rsid w:val="00C64B2B"/>
    <w:rsid w:val="00C64D1F"/>
    <w:rsid w:val="00C64DA5"/>
    <w:rsid w:val="00C651DE"/>
    <w:rsid w:val="00C659C4"/>
    <w:rsid w:val="00C65BE9"/>
    <w:rsid w:val="00C65D5D"/>
    <w:rsid w:val="00C661E4"/>
    <w:rsid w:val="00C669A7"/>
    <w:rsid w:val="00C669F8"/>
    <w:rsid w:val="00C67206"/>
    <w:rsid w:val="00C6756E"/>
    <w:rsid w:val="00C675B8"/>
    <w:rsid w:val="00C67AEE"/>
    <w:rsid w:val="00C67D13"/>
    <w:rsid w:val="00C70044"/>
    <w:rsid w:val="00C71252"/>
    <w:rsid w:val="00C71BB6"/>
    <w:rsid w:val="00C71F51"/>
    <w:rsid w:val="00C7201B"/>
    <w:rsid w:val="00C72779"/>
    <w:rsid w:val="00C7295B"/>
    <w:rsid w:val="00C7396A"/>
    <w:rsid w:val="00C73CEF"/>
    <w:rsid w:val="00C74491"/>
    <w:rsid w:val="00C74522"/>
    <w:rsid w:val="00C745D1"/>
    <w:rsid w:val="00C745E5"/>
    <w:rsid w:val="00C7491F"/>
    <w:rsid w:val="00C75064"/>
    <w:rsid w:val="00C752ED"/>
    <w:rsid w:val="00C75F21"/>
    <w:rsid w:val="00C75FD9"/>
    <w:rsid w:val="00C766F3"/>
    <w:rsid w:val="00C768B3"/>
    <w:rsid w:val="00C76F56"/>
    <w:rsid w:val="00C77B08"/>
    <w:rsid w:val="00C77F1E"/>
    <w:rsid w:val="00C800AB"/>
    <w:rsid w:val="00C80433"/>
    <w:rsid w:val="00C80C12"/>
    <w:rsid w:val="00C81809"/>
    <w:rsid w:val="00C83B3A"/>
    <w:rsid w:val="00C83CE6"/>
    <w:rsid w:val="00C84CA1"/>
    <w:rsid w:val="00C84D78"/>
    <w:rsid w:val="00C85298"/>
    <w:rsid w:val="00C8546A"/>
    <w:rsid w:val="00C85BFF"/>
    <w:rsid w:val="00C85DBC"/>
    <w:rsid w:val="00C86C91"/>
    <w:rsid w:val="00C87B52"/>
    <w:rsid w:val="00C901BD"/>
    <w:rsid w:val="00C90697"/>
    <w:rsid w:val="00C90F40"/>
    <w:rsid w:val="00C90F44"/>
    <w:rsid w:val="00C91892"/>
    <w:rsid w:val="00C9195C"/>
    <w:rsid w:val="00C91C43"/>
    <w:rsid w:val="00C92182"/>
    <w:rsid w:val="00C9267A"/>
    <w:rsid w:val="00C92AD5"/>
    <w:rsid w:val="00C93138"/>
    <w:rsid w:val="00C932FA"/>
    <w:rsid w:val="00C93B1C"/>
    <w:rsid w:val="00C9430E"/>
    <w:rsid w:val="00C94B1C"/>
    <w:rsid w:val="00C94C1D"/>
    <w:rsid w:val="00C94CF4"/>
    <w:rsid w:val="00C95928"/>
    <w:rsid w:val="00C95A40"/>
    <w:rsid w:val="00C963E1"/>
    <w:rsid w:val="00C96678"/>
    <w:rsid w:val="00C96C06"/>
    <w:rsid w:val="00C96F13"/>
    <w:rsid w:val="00C9707E"/>
    <w:rsid w:val="00C97DE6"/>
    <w:rsid w:val="00C97F32"/>
    <w:rsid w:val="00CA0586"/>
    <w:rsid w:val="00CA0B8A"/>
    <w:rsid w:val="00CA12CF"/>
    <w:rsid w:val="00CA3B70"/>
    <w:rsid w:val="00CA3D0A"/>
    <w:rsid w:val="00CA3DE8"/>
    <w:rsid w:val="00CA3E8F"/>
    <w:rsid w:val="00CA40AD"/>
    <w:rsid w:val="00CA45A5"/>
    <w:rsid w:val="00CA4D91"/>
    <w:rsid w:val="00CA56F9"/>
    <w:rsid w:val="00CA5E9C"/>
    <w:rsid w:val="00CA6533"/>
    <w:rsid w:val="00CA6659"/>
    <w:rsid w:val="00CA67B1"/>
    <w:rsid w:val="00CA6BFE"/>
    <w:rsid w:val="00CA7031"/>
    <w:rsid w:val="00CA7329"/>
    <w:rsid w:val="00CA73D3"/>
    <w:rsid w:val="00CA78C7"/>
    <w:rsid w:val="00CA7902"/>
    <w:rsid w:val="00CA7AD5"/>
    <w:rsid w:val="00CA7C8D"/>
    <w:rsid w:val="00CA7D78"/>
    <w:rsid w:val="00CA7FDE"/>
    <w:rsid w:val="00CB02E4"/>
    <w:rsid w:val="00CB0639"/>
    <w:rsid w:val="00CB18DA"/>
    <w:rsid w:val="00CB19C4"/>
    <w:rsid w:val="00CB1C56"/>
    <w:rsid w:val="00CB1D31"/>
    <w:rsid w:val="00CB2342"/>
    <w:rsid w:val="00CB242F"/>
    <w:rsid w:val="00CB2774"/>
    <w:rsid w:val="00CB3419"/>
    <w:rsid w:val="00CB3576"/>
    <w:rsid w:val="00CB35B8"/>
    <w:rsid w:val="00CB42C0"/>
    <w:rsid w:val="00CB454E"/>
    <w:rsid w:val="00CB5278"/>
    <w:rsid w:val="00CB5468"/>
    <w:rsid w:val="00CB5C3D"/>
    <w:rsid w:val="00CB5D7E"/>
    <w:rsid w:val="00CB766F"/>
    <w:rsid w:val="00CB7671"/>
    <w:rsid w:val="00CB7836"/>
    <w:rsid w:val="00CC0128"/>
    <w:rsid w:val="00CC0386"/>
    <w:rsid w:val="00CC081B"/>
    <w:rsid w:val="00CC0BFA"/>
    <w:rsid w:val="00CC1127"/>
    <w:rsid w:val="00CC11BE"/>
    <w:rsid w:val="00CC1FFB"/>
    <w:rsid w:val="00CC2456"/>
    <w:rsid w:val="00CC27D2"/>
    <w:rsid w:val="00CC2C5D"/>
    <w:rsid w:val="00CC3847"/>
    <w:rsid w:val="00CC3EFF"/>
    <w:rsid w:val="00CC404A"/>
    <w:rsid w:val="00CC43BA"/>
    <w:rsid w:val="00CC4B5E"/>
    <w:rsid w:val="00CC5DD1"/>
    <w:rsid w:val="00CC6407"/>
    <w:rsid w:val="00CC6411"/>
    <w:rsid w:val="00CC6461"/>
    <w:rsid w:val="00CC6AE3"/>
    <w:rsid w:val="00CC6CC7"/>
    <w:rsid w:val="00CC7274"/>
    <w:rsid w:val="00CC73C5"/>
    <w:rsid w:val="00CC742B"/>
    <w:rsid w:val="00CD00B5"/>
    <w:rsid w:val="00CD00BF"/>
    <w:rsid w:val="00CD0C32"/>
    <w:rsid w:val="00CD109D"/>
    <w:rsid w:val="00CD11CE"/>
    <w:rsid w:val="00CD184C"/>
    <w:rsid w:val="00CD1C86"/>
    <w:rsid w:val="00CD20AD"/>
    <w:rsid w:val="00CD2400"/>
    <w:rsid w:val="00CD26F1"/>
    <w:rsid w:val="00CD273D"/>
    <w:rsid w:val="00CD29F2"/>
    <w:rsid w:val="00CD2E1B"/>
    <w:rsid w:val="00CD2FC8"/>
    <w:rsid w:val="00CD37AD"/>
    <w:rsid w:val="00CD429F"/>
    <w:rsid w:val="00CD45FC"/>
    <w:rsid w:val="00CD4625"/>
    <w:rsid w:val="00CD485D"/>
    <w:rsid w:val="00CD4B93"/>
    <w:rsid w:val="00CD5471"/>
    <w:rsid w:val="00CD5582"/>
    <w:rsid w:val="00CD5CD8"/>
    <w:rsid w:val="00CD68CA"/>
    <w:rsid w:val="00CD6A2A"/>
    <w:rsid w:val="00CD719B"/>
    <w:rsid w:val="00CD7309"/>
    <w:rsid w:val="00CD79DB"/>
    <w:rsid w:val="00CE0CD3"/>
    <w:rsid w:val="00CE0F09"/>
    <w:rsid w:val="00CE0F43"/>
    <w:rsid w:val="00CE1CF3"/>
    <w:rsid w:val="00CE2301"/>
    <w:rsid w:val="00CE28A3"/>
    <w:rsid w:val="00CE29D5"/>
    <w:rsid w:val="00CE2F7D"/>
    <w:rsid w:val="00CE397C"/>
    <w:rsid w:val="00CE3A10"/>
    <w:rsid w:val="00CE3D0E"/>
    <w:rsid w:val="00CE4348"/>
    <w:rsid w:val="00CE46D8"/>
    <w:rsid w:val="00CE47FF"/>
    <w:rsid w:val="00CE5276"/>
    <w:rsid w:val="00CE5456"/>
    <w:rsid w:val="00CE578C"/>
    <w:rsid w:val="00CE59B8"/>
    <w:rsid w:val="00CE5ACA"/>
    <w:rsid w:val="00CE646F"/>
    <w:rsid w:val="00CE64ED"/>
    <w:rsid w:val="00CE6C0D"/>
    <w:rsid w:val="00CE6D21"/>
    <w:rsid w:val="00CE6ECF"/>
    <w:rsid w:val="00CE70F0"/>
    <w:rsid w:val="00CE78C7"/>
    <w:rsid w:val="00CE7C0A"/>
    <w:rsid w:val="00CE7D1C"/>
    <w:rsid w:val="00CF0BB2"/>
    <w:rsid w:val="00CF0BDF"/>
    <w:rsid w:val="00CF0D3B"/>
    <w:rsid w:val="00CF0D85"/>
    <w:rsid w:val="00CF189D"/>
    <w:rsid w:val="00CF1DA3"/>
    <w:rsid w:val="00CF2A24"/>
    <w:rsid w:val="00CF4726"/>
    <w:rsid w:val="00CF48DF"/>
    <w:rsid w:val="00CF4DDA"/>
    <w:rsid w:val="00CF4EDF"/>
    <w:rsid w:val="00CF51CD"/>
    <w:rsid w:val="00CF5C08"/>
    <w:rsid w:val="00CF5F75"/>
    <w:rsid w:val="00CF6290"/>
    <w:rsid w:val="00CF6CB1"/>
    <w:rsid w:val="00CF7273"/>
    <w:rsid w:val="00CF7505"/>
    <w:rsid w:val="00CF7697"/>
    <w:rsid w:val="00CF7A67"/>
    <w:rsid w:val="00CF7C86"/>
    <w:rsid w:val="00D000FC"/>
    <w:rsid w:val="00D004F9"/>
    <w:rsid w:val="00D01011"/>
    <w:rsid w:val="00D014EE"/>
    <w:rsid w:val="00D01538"/>
    <w:rsid w:val="00D02542"/>
    <w:rsid w:val="00D02627"/>
    <w:rsid w:val="00D02C9E"/>
    <w:rsid w:val="00D02E3B"/>
    <w:rsid w:val="00D03064"/>
    <w:rsid w:val="00D03CC1"/>
    <w:rsid w:val="00D03CD0"/>
    <w:rsid w:val="00D03F7A"/>
    <w:rsid w:val="00D043FC"/>
    <w:rsid w:val="00D04B3A"/>
    <w:rsid w:val="00D04E2F"/>
    <w:rsid w:val="00D04F60"/>
    <w:rsid w:val="00D054CA"/>
    <w:rsid w:val="00D059B5"/>
    <w:rsid w:val="00D05BAA"/>
    <w:rsid w:val="00D061D8"/>
    <w:rsid w:val="00D066F1"/>
    <w:rsid w:val="00D06A0F"/>
    <w:rsid w:val="00D07158"/>
    <w:rsid w:val="00D07B6A"/>
    <w:rsid w:val="00D07D85"/>
    <w:rsid w:val="00D1002F"/>
    <w:rsid w:val="00D1066D"/>
    <w:rsid w:val="00D10754"/>
    <w:rsid w:val="00D10BDA"/>
    <w:rsid w:val="00D10DF9"/>
    <w:rsid w:val="00D119B2"/>
    <w:rsid w:val="00D11DC9"/>
    <w:rsid w:val="00D123CC"/>
    <w:rsid w:val="00D129FE"/>
    <w:rsid w:val="00D12A27"/>
    <w:rsid w:val="00D12ABC"/>
    <w:rsid w:val="00D12F4E"/>
    <w:rsid w:val="00D13085"/>
    <w:rsid w:val="00D131A1"/>
    <w:rsid w:val="00D1333A"/>
    <w:rsid w:val="00D136D5"/>
    <w:rsid w:val="00D13E52"/>
    <w:rsid w:val="00D143FD"/>
    <w:rsid w:val="00D14C7F"/>
    <w:rsid w:val="00D152F4"/>
    <w:rsid w:val="00D156B3"/>
    <w:rsid w:val="00D16CD0"/>
    <w:rsid w:val="00D16FDF"/>
    <w:rsid w:val="00D174E3"/>
    <w:rsid w:val="00D17AC2"/>
    <w:rsid w:val="00D17C6D"/>
    <w:rsid w:val="00D17F9C"/>
    <w:rsid w:val="00D17FE9"/>
    <w:rsid w:val="00D21208"/>
    <w:rsid w:val="00D216E0"/>
    <w:rsid w:val="00D216E2"/>
    <w:rsid w:val="00D21822"/>
    <w:rsid w:val="00D219ED"/>
    <w:rsid w:val="00D21DF9"/>
    <w:rsid w:val="00D21FF0"/>
    <w:rsid w:val="00D225E0"/>
    <w:rsid w:val="00D22E43"/>
    <w:rsid w:val="00D22E80"/>
    <w:rsid w:val="00D230CC"/>
    <w:rsid w:val="00D232E7"/>
    <w:rsid w:val="00D23677"/>
    <w:rsid w:val="00D23A1C"/>
    <w:rsid w:val="00D23D36"/>
    <w:rsid w:val="00D24215"/>
    <w:rsid w:val="00D24292"/>
    <w:rsid w:val="00D246A8"/>
    <w:rsid w:val="00D249FC"/>
    <w:rsid w:val="00D25054"/>
    <w:rsid w:val="00D2506B"/>
    <w:rsid w:val="00D25274"/>
    <w:rsid w:val="00D2536E"/>
    <w:rsid w:val="00D255A9"/>
    <w:rsid w:val="00D257EB"/>
    <w:rsid w:val="00D25BDC"/>
    <w:rsid w:val="00D25F0A"/>
    <w:rsid w:val="00D25F82"/>
    <w:rsid w:val="00D260EE"/>
    <w:rsid w:val="00D26212"/>
    <w:rsid w:val="00D27C54"/>
    <w:rsid w:val="00D27D32"/>
    <w:rsid w:val="00D27E50"/>
    <w:rsid w:val="00D3012D"/>
    <w:rsid w:val="00D3028C"/>
    <w:rsid w:val="00D304E4"/>
    <w:rsid w:val="00D30B56"/>
    <w:rsid w:val="00D311BA"/>
    <w:rsid w:val="00D31281"/>
    <w:rsid w:val="00D3143F"/>
    <w:rsid w:val="00D3151B"/>
    <w:rsid w:val="00D31A12"/>
    <w:rsid w:val="00D31B6B"/>
    <w:rsid w:val="00D324E7"/>
    <w:rsid w:val="00D32B9C"/>
    <w:rsid w:val="00D335BC"/>
    <w:rsid w:val="00D33C88"/>
    <w:rsid w:val="00D33C9D"/>
    <w:rsid w:val="00D33E02"/>
    <w:rsid w:val="00D33FCF"/>
    <w:rsid w:val="00D352F5"/>
    <w:rsid w:val="00D361E4"/>
    <w:rsid w:val="00D36817"/>
    <w:rsid w:val="00D36AC7"/>
    <w:rsid w:val="00D36DCA"/>
    <w:rsid w:val="00D36DD4"/>
    <w:rsid w:val="00D36F3B"/>
    <w:rsid w:val="00D37256"/>
    <w:rsid w:val="00D3746C"/>
    <w:rsid w:val="00D37625"/>
    <w:rsid w:val="00D3774E"/>
    <w:rsid w:val="00D37F8C"/>
    <w:rsid w:val="00D400E1"/>
    <w:rsid w:val="00D4044D"/>
    <w:rsid w:val="00D4131A"/>
    <w:rsid w:val="00D41323"/>
    <w:rsid w:val="00D416D9"/>
    <w:rsid w:val="00D4178B"/>
    <w:rsid w:val="00D41BAD"/>
    <w:rsid w:val="00D41CB2"/>
    <w:rsid w:val="00D42FAA"/>
    <w:rsid w:val="00D4352F"/>
    <w:rsid w:val="00D4381B"/>
    <w:rsid w:val="00D4388E"/>
    <w:rsid w:val="00D43943"/>
    <w:rsid w:val="00D43A87"/>
    <w:rsid w:val="00D44761"/>
    <w:rsid w:val="00D44848"/>
    <w:rsid w:val="00D44B3F"/>
    <w:rsid w:val="00D44C02"/>
    <w:rsid w:val="00D45165"/>
    <w:rsid w:val="00D453C3"/>
    <w:rsid w:val="00D457DB"/>
    <w:rsid w:val="00D45D51"/>
    <w:rsid w:val="00D45EB8"/>
    <w:rsid w:val="00D4600F"/>
    <w:rsid w:val="00D4640B"/>
    <w:rsid w:val="00D46481"/>
    <w:rsid w:val="00D4735A"/>
    <w:rsid w:val="00D473FC"/>
    <w:rsid w:val="00D47524"/>
    <w:rsid w:val="00D4767B"/>
    <w:rsid w:val="00D47AA7"/>
    <w:rsid w:val="00D47ACC"/>
    <w:rsid w:val="00D47E26"/>
    <w:rsid w:val="00D5022A"/>
    <w:rsid w:val="00D50398"/>
    <w:rsid w:val="00D5110B"/>
    <w:rsid w:val="00D51B45"/>
    <w:rsid w:val="00D52CE9"/>
    <w:rsid w:val="00D53164"/>
    <w:rsid w:val="00D544D2"/>
    <w:rsid w:val="00D54645"/>
    <w:rsid w:val="00D54D6C"/>
    <w:rsid w:val="00D55001"/>
    <w:rsid w:val="00D550B8"/>
    <w:rsid w:val="00D56005"/>
    <w:rsid w:val="00D5605D"/>
    <w:rsid w:val="00D566DE"/>
    <w:rsid w:val="00D56CFB"/>
    <w:rsid w:val="00D56DA8"/>
    <w:rsid w:val="00D56DFF"/>
    <w:rsid w:val="00D571F6"/>
    <w:rsid w:val="00D5738D"/>
    <w:rsid w:val="00D5774F"/>
    <w:rsid w:val="00D57829"/>
    <w:rsid w:val="00D57976"/>
    <w:rsid w:val="00D57E33"/>
    <w:rsid w:val="00D60198"/>
    <w:rsid w:val="00D60989"/>
    <w:rsid w:val="00D60AA1"/>
    <w:rsid w:val="00D61430"/>
    <w:rsid w:val="00D61668"/>
    <w:rsid w:val="00D61D68"/>
    <w:rsid w:val="00D62417"/>
    <w:rsid w:val="00D6241A"/>
    <w:rsid w:val="00D62812"/>
    <w:rsid w:val="00D62A44"/>
    <w:rsid w:val="00D62EC3"/>
    <w:rsid w:val="00D63331"/>
    <w:rsid w:val="00D6353F"/>
    <w:rsid w:val="00D6373B"/>
    <w:rsid w:val="00D6383A"/>
    <w:rsid w:val="00D63D6F"/>
    <w:rsid w:val="00D63DBD"/>
    <w:rsid w:val="00D640F1"/>
    <w:rsid w:val="00D64763"/>
    <w:rsid w:val="00D664C2"/>
    <w:rsid w:val="00D6674D"/>
    <w:rsid w:val="00D669D2"/>
    <w:rsid w:val="00D66A96"/>
    <w:rsid w:val="00D670C1"/>
    <w:rsid w:val="00D676F9"/>
    <w:rsid w:val="00D700F7"/>
    <w:rsid w:val="00D704FC"/>
    <w:rsid w:val="00D70E5F"/>
    <w:rsid w:val="00D71081"/>
    <w:rsid w:val="00D717C3"/>
    <w:rsid w:val="00D71F37"/>
    <w:rsid w:val="00D71FBB"/>
    <w:rsid w:val="00D720EE"/>
    <w:rsid w:val="00D72215"/>
    <w:rsid w:val="00D7241C"/>
    <w:rsid w:val="00D72537"/>
    <w:rsid w:val="00D731C4"/>
    <w:rsid w:val="00D73475"/>
    <w:rsid w:val="00D74040"/>
    <w:rsid w:val="00D74538"/>
    <w:rsid w:val="00D747AC"/>
    <w:rsid w:val="00D74A16"/>
    <w:rsid w:val="00D74AF8"/>
    <w:rsid w:val="00D75EBB"/>
    <w:rsid w:val="00D760B3"/>
    <w:rsid w:val="00D761D1"/>
    <w:rsid w:val="00D76240"/>
    <w:rsid w:val="00D76365"/>
    <w:rsid w:val="00D764BA"/>
    <w:rsid w:val="00D77162"/>
    <w:rsid w:val="00D77F47"/>
    <w:rsid w:val="00D801BE"/>
    <w:rsid w:val="00D801EA"/>
    <w:rsid w:val="00D80302"/>
    <w:rsid w:val="00D8032A"/>
    <w:rsid w:val="00D8057B"/>
    <w:rsid w:val="00D806E9"/>
    <w:rsid w:val="00D80E94"/>
    <w:rsid w:val="00D81168"/>
    <w:rsid w:val="00D811F6"/>
    <w:rsid w:val="00D815D6"/>
    <w:rsid w:val="00D82777"/>
    <w:rsid w:val="00D828E0"/>
    <w:rsid w:val="00D82B45"/>
    <w:rsid w:val="00D82C82"/>
    <w:rsid w:val="00D82CB2"/>
    <w:rsid w:val="00D82E58"/>
    <w:rsid w:val="00D83159"/>
    <w:rsid w:val="00D834D0"/>
    <w:rsid w:val="00D8378D"/>
    <w:rsid w:val="00D84327"/>
    <w:rsid w:val="00D84571"/>
    <w:rsid w:val="00D84CA2"/>
    <w:rsid w:val="00D851DE"/>
    <w:rsid w:val="00D8561E"/>
    <w:rsid w:val="00D85796"/>
    <w:rsid w:val="00D85E1D"/>
    <w:rsid w:val="00D864F6"/>
    <w:rsid w:val="00D86C9F"/>
    <w:rsid w:val="00D87C1C"/>
    <w:rsid w:val="00D90B28"/>
    <w:rsid w:val="00D90D82"/>
    <w:rsid w:val="00D91AE6"/>
    <w:rsid w:val="00D91E65"/>
    <w:rsid w:val="00D9219C"/>
    <w:rsid w:val="00D92735"/>
    <w:rsid w:val="00D927CD"/>
    <w:rsid w:val="00D9349F"/>
    <w:rsid w:val="00D93C5D"/>
    <w:rsid w:val="00D93CF9"/>
    <w:rsid w:val="00D940E9"/>
    <w:rsid w:val="00D948DC"/>
    <w:rsid w:val="00D94EA8"/>
    <w:rsid w:val="00D954A6"/>
    <w:rsid w:val="00D9587A"/>
    <w:rsid w:val="00D95A55"/>
    <w:rsid w:val="00D95B39"/>
    <w:rsid w:val="00D961F2"/>
    <w:rsid w:val="00D96269"/>
    <w:rsid w:val="00D96D9F"/>
    <w:rsid w:val="00D97833"/>
    <w:rsid w:val="00D97C95"/>
    <w:rsid w:val="00DA101C"/>
    <w:rsid w:val="00DA180A"/>
    <w:rsid w:val="00DA203F"/>
    <w:rsid w:val="00DA2131"/>
    <w:rsid w:val="00DA259F"/>
    <w:rsid w:val="00DA25C6"/>
    <w:rsid w:val="00DA269C"/>
    <w:rsid w:val="00DA2747"/>
    <w:rsid w:val="00DA276C"/>
    <w:rsid w:val="00DA2A15"/>
    <w:rsid w:val="00DA2CF3"/>
    <w:rsid w:val="00DA2E13"/>
    <w:rsid w:val="00DA2FD4"/>
    <w:rsid w:val="00DA361D"/>
    <w:rsid w:val="00DA39CB"/>
    <w:rsid w:val="00DA3B52"/>
    <w:rsid w:val="00DA3D0F"/>
    <w:rsid w:val="00DA3DEC"/>
    <w:rsid w:val="00DA431B"/>
    <w:rsid w:val="00DA491E"/>
    <w:rsid w:val="00DA4B12"/>
    <w:rsid w:val="00DA5A85"/>
    <w:rsid w:val="00DA5EFA"/>
    <w:rsid w:val="00DA5FB4"/>
    <w:rsid w:val="00DA63AF"/>
    <w:rsid w:val="00DA7D27"/>
    <w:rsid w:val="00DB095E"/>
    <w:rsid w:val="00DB13C7"/>
    <w:rsid w:val="00DB1E60"/>
    <w:rsid w:val="00DB378B"/>
    <w:rsid w:val="00DB3801"/>
    <w:rsid w:val="00DB45BF"/>
    <w:rsid w:val="00DB477D"/>
    <w:rsid w:val="00DB4852"/>
    <w:rsid w:val="00DB49D9"/>
    <w:rsid w:val="00DB4B5A"/>
    <w:rsid w:val="00DB4C92"/>
    <w:rsid w:val="00DB4D46"/>
    <w:rsid w:val="00DB5222"/>
    <w:rsid w:val="00DB5555"/>
    <w:rsid w:val="00DB57D4"/>
    <w:rsid w:val="00DB5890"/>
    <w:rsid w:val="00DB5A26"/>
    <w:rsid w:val="00DB6462"/>
    <w:rsid w:val="00DB6745"/>
    <w:rsid w:val="00DB7356"/>
    <w:rsid w:val="00DB73F6"/>
    <w:rsid w:val="00DB75A4"/>
    <w:rsid w:val="00DB7B52"/>
    <w:rsid w:val="00DB7D54"/>
    <w:rsid w:val="00DC05AE"/>
    <w:rsid w:val="00DC05C0"/>
    <w:rsid w:val="00DC0A1B"/>
    <w:rsid w:val="00DC0F25"/>
    <w:rsid w:val="00DC11AB"/>
    <w:rsid w:val="00DC171E"/>
    <w:rsid w:val="00DC17DD"/>
    <w:rsid w:val="00DC1B1E"/>
    <w:rsid w:val="00DC1DC9"/>
    <w:rsid w:val="00DC2186"/>
    <w:rsid w:val="00DC2F0D"/>
    <w:rsid w:val="00DC37FC"/>
    <w:rsid w:val="00DC3E22"/>
    <w:rsid w:val="00DC4176"/>
    <w:rsid w:val="00DC42B9"/>
    <w:rsid w:val="00DC4352"/>
    <w:rsid w:val="00DC4820"/>
    <w:rsid w:val="00DC4AA8"/>
    <w:rsid w:val="00DC50EF"/>
    <w:rsid w:val="00DC558C"/>
    <w:rsid w:val="00DC5A98"/>
    <w:rsid w:val="00DC5D35"/>
    <w:rsid w:val="00DC5E47"/>
    <w:rsid w:val="00DC5FED"/>
    <w:rsid w:val="00DC6181"/>
    <w:rsid w:val="00DC6336"/>
    <w:rsid w:val="00DC6452"/>
    <w:rsid w:val="00DC65D4"/>
    <w:rsid w:val="00DC65EF"/>
    <w:rsid w:val="00DC6CF6"/>
    <w:rsid w:val="00DC6F7C"/>
    <w:rsid w:val="00DC713F"/>
    <w:rsid w:val="00DD0567"/>
    <w:rsid w:val="00DD1249"/>
    <w:rsid w:val="00DD13F5"/>
    <w:rsid w:val="00DD234B"/>
    <w:rsid w:val="00DD2593"/>
    <w:rsid w:val="00DD2929"/>
    <w:rsid w:val="00DD2C75"/>
    <w:rsid w:val="00DD34F3"/>
    <w:rsid w:val="00DD3D77"/>
    <w:rsid w:val="00DD3E7D"/>
    <w:rsid w:val="00DD3EAE"/>
    <w:rsid w:val="00DD446B"/>
    <w:rsid w:val="00DD49DA"/>
    <w:rsid w:val="00DD4A3F"/>
    <w:rsid w:val="00DD5018"/>
    <w:rsid w:val="00DD5146"/>
    <w:rsid w:val="00DD596E"/>
    <w:rsid w:val="00DD673A"/>
    <w:rsid w:val="00DD6B24"/>
    <w:rsid w:val="00DD6F48"/>
    <w:rsid w:val="00DD7D8F"/>
    <w:rsid w:val="00DD7DAF"/>
    <w:rsid w:val="00DD7F98"/>
    <w:rsid w:val="00DE0182"/>
    <w:rsid w:val="00DE04DC"/>
    <w:rsid w:val="00DE0A33"/>
    <w:rsid w:val="00DE0E32"/>
    <w:rsid w:val="00DE0E38"/>
    <w:rsid w:val="00DE174F"/>
    <w:rsid w:val="00DE1DB5"/>
    <w:rsid w:val="00DE22A6"/>
    <w:rsid w:val="00DE2633"/>
    <w:rsid w:val="00DE330D"/>
    <w:rsid w:val="00DE3B38"/>
    <w:rsid w:val="00DE3DE7"/>
    <w:rsid w:val="00DE48D3"/>
    <w:rsid w:val="00DE4DED"/>
    <w:rsid w:val="00DE7342"/>
    <w:rsid w:val="00DE742C"/>
    <w:rsid w:val="00DE7999"/>
    <w:rsid w:val="00DE7CFB"/>
    <w:rsid w:val="00DF0083"/>
    <w:rsid w:val="00DF023B"/>
    <w:rsid w:val="00DF0414"/>
    <w:rsid w:val="00DF0778"/>
    <w:rsid w:val="00DF08EE"/>
    <w:rsid w:val="00DF0A87"/>
    <w:rsid w:val="00DF0AAD"/>
    <w:rsid w:val="00DF0E53"/>
    <w:rsid w:val="00DF1B18"/>
    <w:rsid w:val="00DF1B5B"/>
    <w:rsid w:val="00DF1FF8"/>
    <w:rsid w:val="00DF27C2"/>
    <w:rsid w:val="00DF46C9"/>
    <w:rsid w:val="00DF5037"/>
    <w:rsid w:val="00DF5211"/>
    <w:rsid w:val="00DF5371"/>
    <w:rsid w:val="00DF5481"/>
    <w:rsid w:val="00DF5776"/>
    <w:rsid w:val="00DF57F8"/>
    <w:rsid w:val="00DF5A85"/>
    <w:rsid w:val="00DF6133"/>
    <w:rsid w:val="00DF6465"/>
    <w:rsid w:val="00DF751B"/>
    <w:rsid w:val="00DF76A0"/>
    <w:rsid w:val="00DF7DA3"/>
    <w:rsid w:val="00E00024"/>
    <w:rsid w:val="00E003DD"/>
    <w:rsid w:val="00E009CA"/>
    <w:rsid w:val="00E00AA1"/>
    <w:rsid w:val="00E00E51"/>
    <w:rsid w:val="00E0158F"/>
    <w:rsid w:val="00E01D55"/>
    <w:rsid w:val="00E02897"/>
    <w:rsid w:val="00E02AB9"/>
    <w:rsid w:val="00E03106"/>
    <w:rsid w:val="00E035C4"/>
    <w:rsid w:val="00E03808"/>
    <w:rsid w:val="00E042AA"/>
    <w:rsid w:val="00E04638"/>
    <w:rsid w:val="00E0469D"/>
    <w:rsid w:val="00E050DF"/>
    <w:rsid w:val="00E051AD"/>
    <w:rsid w:val="00E06C5D"/>
    <w:rsid w:val="00E071A6"/>
    <w:rsid w:val="00E0739A"/>
    <w:rsid w:val="00E07EB4"/>
    <w:rsid w:val="00E1007E"/>
    <w:rsid w:val="00E1014F"/>
    <w:rsid w:val="00E10A20"/>
    <w:rsid w:val="00E10EC7"/>
    <w:rsid w:val="00E1125B"/>
    <w:rsid w:val="00E112EC"/>
    <w:rsid w:val="00E116AC"/>
    <w:rsid w:val="00E11D09"/>
    <w:rsid w:val="00E11E29"/>
    <w:rsid w:val="00E12A72"/>
    <w:rsid w:val="00E13292"/>
    <w:rsid w:val="00E137E6"/>
    <w:rsid w:val="00E13843"/>
    <w:rsid w:val="00E139D1"/>
    <w:rsid w:val="00E13B92"/>
    <w:rsid w:val="00E13E69"/>
    <w:rsid w:val="00E14152"/>
    <w:rsid w:val="00E145AC"/>
    <w:rsid w:val="00E14782"/>
    <w:rsid w:val="00E14A52"/>
    <w:rsid w:val="00E158D2"/>
    <w:rsid w:val="00E15B47"/>
    <w:rsid w:val="00E15ED7"/>
    <w:rsid w:val="00E16024"/>
    <w:rsid w:val="00E16918"/>
    <w:rsid w:val="00E16C04"/>
    <w:rsid w:val="00E1709B"/>
    <w:rsid w:val="00E170EF"/>
    <w:rsid w:val="00E172C8"/>
    <w:rsid w:val="00E17618"/>
    <w:rsid w:val="00E17F46"/>
    <w:rsid w:val="00E20018"/>
    <w:rsid w:val="00E21293"/>
    <w:rsid w:val="00E216C5"/>
    <w:rsid w:val="00E2196F"/>
    <w:rsid w:val="00E21FFA"/>
    <w:rsid w:val="00E2213B"/>
    <w:rsid w:val="00E221DE"/>
    <w:rsid w:val="00E228BC"/>
    <w:rsid w:val="00E22C2D"/>
    <w:rsid w:val="00E23446"/>
    <w:rsid w:val="00E23778"/>
    <w:rsid w:val="00E23B9A"/>
    <w:rsid w:val="00E23F45"/>
    <w:rsid w:val="00E241EC"/>
    <w:rsid w:val="00E24322"/>
    <w:rsid w:val="00E244C9"/>
    <w:rsid w:val="00E249D5"/>
    <w:rsid w:val="00E253C5"/>
    <w:rsid w:val="00E25B1F"/>
    <w:rsid w:val="00E25B8E"/>
    <w:rsid w:val="00E25BD7"/>
    <w:rsid w:val="00E260B5"/>
    <w:rsid w:val="00E260D8"/>
    <w:rsid w:val="00E26632"/>
    <w:rsid w:val="00E26A98"/>
    <w:rsid w:val="00E26BCD"/>
    <w:rsid w:val="00E26C57"/>
    <w:rsid w:val="00E270FF"/>
    <w:rsid w:val="00E27573"/>
    <w:rsid w:val="00E2772D"/>
    <w:rsid w:val="00E2789D"/>
    <w:rsid w:val="00E27C82"/>
    <w:rsid w:val="00E305FE"/>
    <w:rsid w:val="00E307E8"/>
    <w:rsid w:val="00E31001"/>
    <w:rsid w:val="00E31382"/>
    <w:rsid w:val="00E313DD"/>
    <w:rsid w:val="00E321A9"/>
    <w:rsid w:val="00E322B3"/>
    <w:rsid w:val="00E32316"/>
    <w:rsid w:val="00E33497"/>
    <w:rsid w:val="00E338AE"/>
    <w:rsid w:val="00E33A9F"/>
    <w:rsid w:val="00E33AB8"/>
    <w:rsid w:val="00E3450F"/>
    <w:rsid w:val="00E345D5"/>
    <w:rsid w:val="00E34F7B"/>
    <w:rsid w:val="00E3514D"/>
    <w:rsid w:val="00E35408"/>
    <w:rsid w:val="00E36028"/>
    <w:rsid w:val="00E36257"/>
    <w:rsid w:val="00E3635F"/>
    <w:rsid w:val="00E3642E"/>
    <w:rsid w:val="00E36721"/>
    <w:rsid w:val="00E36B7C"/>
    <w:rsid w:val="00E3790D"/>
    <w:rsid w:val="00E37F1C"/>
    <w:rsid w:val="00E406D3"/>
    <w:rsid w:val="00E40F12"/>
    <w:rsid w:val="00E41005"/>
    <w:rsid w:val="00E41A96"/>
    <w:rsid w:val="00E41BF4"/>
    <w:rsid w:val="00E42869"/>
    <w:rsid w:val="00E42C69"/>
    <w:rsid w:val="00E4327D"/>
    <w:rsid w:val="00E43517"/>
    <w:rsid w:val="00E44117"/>
    <w:rsid w:val="00E441B0"/>
    <w:rsid w:val="00E44A9C"/>
    <w:rsid w:val="00E455A4"/>
    <w:rsid w:val="00E45C2F"/>
    <w:rsid w:val="00E467B1"/>
    <w:rsid w:val="00E46B87"/>
    <w:rsid w:val="00E46D4C"/>
    <w:rsid w:val="00E475F1"/>
    <w:rsid w:val="00E477F0"/>
    <w:rsid w:val="00E47EAD"/>
    <w:rsid w:val="00E47F6C"/>
    <w:rsid w:val="00E50809"/>
    <w:rsid w:val="00E50826"/>
    <w:rsid w:val="00E50996"/>
    <w:rsid w:val="00E50E11"/>
    <w:rsid w:val="00E5132D"/>
    <w:rsid w:val="00E51360"/>
    <w:rsid w:val="00E513EE"/>
    <w:rsid w:val="00E513F6"/>
    <w:rsid w:val="00E51927"/>
    <w:rsid w:val="00E51B66"/>
    <w:rsid w:val="00E520FA"/>
    <w:rsid w:val="00E521BB"/>
    <w:rsid w:val="00E524C0"/>
    <w:rsid w:val="00E52605"/>
    <w:rsid w:val="00E52AE5"/>
    <w:rsid w:val="00E531B8"/>
    <w:rsid w:val="00E5398C"/>
    <w:rsid w:val="00E55060"/>
    <w:rsid w:val="00E55749"/>
    <w:rsid w:val="00E55895"/>
    <w:rsid w:val="00E5612A"/>
    <w:rsid w:val="00E56361"/>
    <w:rsid w:val="00E5682E"/>
    <w:rsid w:val="00E56F2F"/>
    <w:rsid w:val="00E57262"/>
    <w:rsid w:val="00E574A8"/>
    <w:rsid w:val="00E577D0"/>
    <w:rsid w:val="00E57BE3"/>
    <w:rsid w:val="00E57BF6"/>
    <w:rsid w:val="00E57F00"/>
    <w:rsid w:val="00E60289"/>
    <w:rsid w:val="00E60B8D"/>
    <w:rsid w:val="00E60EB5"/>
    <w:rsid w:val="00E614C7"/>
    <w:rsid w:val="00E62482"/>
    <w:rsid w:val="00E625B4"/>
    <w:rsid w:val="00E626EF"/>
    <w:rsid w:val="00E62B58"/>
    <w:rsid w:val="00E62CDA"/>
    <w:rsid w:val="00E62FA8"/>
    <w:rsid w:val="00E64246"/>
    <w:rsid w:val="00E657EE"/>
    <w:rsid w:val="00E65A5B"/>
    <w:rsid w:val="00E65BEA"/>
    <w:rsid w:val="00E66D3D"/>
    <w:rsid w:val="00E66F57"/>
    <w:rsid w:val="00E673BA"/>
    <w:rsid w:val="00E67603"/>
    <w:rsid w:val="00E67C22"/>
    <w:rsid w:val="00E67EC5"/>
    <w:rsid w:val="00E70317"/>
    <w:rsid w:val="00E712C3"/>
    <w:rsid w:val="00E71837"/>
    <w:rsid w:val="00E718E0"/>
    <w:rsid w:val="00E72068"/>
    <w:rsid w:val="00E7296A"/>
    <w:rsid w:val="00E72989"/>
    <w:rsid w:val="00E72E14"/>
    <w:rsid w:val="00E734ED"/>
    <w:rsid w:val="00E7417D"/>
    <w:rsid w:val="00E74379"/>
    <w:rsid w:val="00E7489B"/>
    <w:rsid w:val="00E74999"/>
    <w:rsid w:val="00E74AF8"/>
    <w:rsid w:val="00E74F5F"/>
    <w:rsid w:val="00E75108"/>
    <w:rsid w:val="00E753B0"/>
    <w:rsid w:val="00E753B3"/>
    <w:rsid w:val="00E75760"/>
    <w:rsid w:val="00E758B8"/>
    <w:rsid w:val="00E75A93"/>
    <w:rsid w:val="00E75E08"/>
    <w:rsid w:val="00E769F2"/>
    <w:rsid w:val="00E76B5E"/>
    <w:rsid w:val="00E76C03"/>
    <w:rsid w:val="00E77955"/>
    <w:rsid w:val="00E77FA5"/>
    <w:rsid w:val="00E801F3"/>
    <w:rsid w:val="00E80CD4"/>
    <w:rsid w:val="00E810CD"/>
    <w:rsid w:val="00E81B99"/>
    <w:rsid w:val="00E83307"/>
    <w:rsid w:val="00E83B40"/>
    <w:rsid w:val="00E841C2"/>
    <w:rsid w:val="00E845C2"/>
    <w:rsid w:val="00E84C91"/>
    <w:rsid w:val="00E84F75"/>
    <w:rsid w:val="00E8541D"/>
    <w:rsid w:val="00E85941"/>
    <w:rsid w:val="00E85DDB"/>
    <w:rsid w:val="00E85F58"/>
    <w:rsid w:val="00E85F77"/>
    <w:rsid w:val="00E86005"/>
    <w:rsid w:val="00E86338"/>
    <w:rsid w:val="00E864A0"/>
    <w:rsid w:val="00E86871"/>
    <w:rsid w:val="00E87489"/>
    <w:rsid w:val="00E8756E"/>
    <w:rsid w:val="00E903BD"/>
    <w:rsid w:val="00E90527"/>
    <w:rsid w:val="00E90655"/>
    <w:rsid w:val="00E90E84"/>
    <w:rsid w:val="00E9184B"/>
    <w:rsid w:val="00E91F79"/>
    <w:rsid w:val="00E91F93"/>
    <w:rsid w:val="00E926DA"/>
    <w:rsid w:val="00E92EB2"/>
    <w:rsid w:val="00E933AF"/>
    <w:rsid w:val="00E93469"/>
    <w:rsid w:val="00E93555"/>
    <w:rsid w:val="00E9365F"/>
    <w:rsid w:val="00E93C57"/>
    <w:rsid w:val="00E94237"/>
    <w:rsid w:val="00E9502F"/>
    <w:rsid w:val="00E97027"/>
    <w:rsid w:val="00E973B0"/>
    <w:rsid w:val="00E97BB9"/>
    <w:rsid w:val="00E97E7D"/>
    <w:rsid w:val="00EA057E"/>
    <w:rsid w:val="00EA0996"/>
    <w:rsid w:val="00EA0E42"/>
    <w:rsid w:val="00EA0E72"/>
    <w:rsid w:val="00EA0F5E"/>
    <w:rsid w:val="00EA1073"/>
    <w:rsid w:val="00EA12BC"/>
    <w:rsid w:val="00EA14BB"/>
    <w:rsid w:val="00EA1BC9"/>
    <w:rsid w:val="00EA1EB8"/>
    <w:rsid w:val="00EA2576"/>
    <w:rsid w:val="00EA25B8"/>
    <w:rsid w:val="00EA281A"/>
    <w:rsid w:val="00EA2A13"/>
    <w:rsid w:val="00EA2A8F"/>
    <w:rsid w:val="00EA2AFF"/>
    <w:rsid w:val="00EA3860"/>
    <w:rsid w:val="00EA3F87"/>
    <w:rsid w:val="00EA44F0"/>
    <w:rsid w:val="00EA4A16"/>
    <w:rsid w:val="00EA4ECE"/>
    <w:rsid w:val="00EA4F1B"/>
    <w:rsid w:val="00EA5786"/>
    <w:rsid w:val="00EA5B03"/>
    <w:rsid w:val="00EA5C82"/>
    <w:rsid w:val="00EA5D13"/>
    <w:rsid w:val="00EA62ED"/>
    <w:rsid w:val="00EA6414"/>
    <w:rsid w:val="00EA6CC3"/>
    <w:rsid w:val="00EA6FCF"/>
    <w:rsid w:val="00EA77D7"/>
    <w:rsid w:val="00EA7DC4"/>
    <w:rsid w:val="00EA7EA3"/>
    <w:rsid w:val="00EB01B9"/>
    <w:rsid w:val="00EB0BD0"/>
    <w:rsid w:val="00EB1B22"/>
    <w:rsid w:val="00EB3077"/>
    <w:rsid w:val="00EB355E"/>
    <w:rsid w:val="00EB3897"/>
    <w:rsid w:val="00EB3E4F"/>
    <w:rsid w:val="00EB49D5"/>
    <w:rsid w:val="00EB50B2"/>
    <w:rsid w:val="00EB5A69"/>
    <w:rsid w:val="00EB5B87"/>
    <w:rsid w:val="00EB5CD7"/>
    <w:rsid w:val="00EB6866"/>
    <w:rsid w:val="00EB6FD6"/>
    <w:rsid w:val="00EB7915"/>
    <w:rsid w:val="00EB79F0"/>
    <w:rsid w:val="00EB7DB2"/>
    <w:rsid w:val="00EC0F9B"/>
    <w:rsid w:val="00EC1079"/>
    <w:rsid w:val="00EC14CB"/>
    <w:rsid w:val="00EC158C"/>
    <w:rsid w:val="00EC1AE0"/>
    <w:rsid w:val="00EC1BAB"/>
    <w:rsid w:val="00EC29F3"/>
    <w:rsid w:val="00EC2ED4"/>
    <w:rsid w:val="00EC3170"/>
    <w:rsid w:val="00EC31B3"/>
    <w:rsid w:val="00EC3760"/>
    <w:rsid w:val="00EC37D6"/>
    <w:rsid w:val="00EC3CCB"/>
    <w:rsid w:val="00EC3E71"/>
    <w:rsid w:val="00EC4076"/>
    <w:rsid w:val="00EC4B3B"/>
    <w:rsid w:val="00EC4D13"/>
    <w:rsid w:val="00EC4D87"/>
    <w:rsid w:val="00EC5648"/>
    <w:rsid w:val="00EC5A12"/>
    <w:rsid w:val="00EC5EAF"/>
    <w:rsid w:val="00EC65A1"/>
    <w:rsid w:val="00EC7386"/>
    <w:rsid w:val="00EC7404"/>
    <w:rsid w:val="00EC7D0E"/>
    <w:rsid w:val="00ED023B"/>
    <w:rsid w:val="00ED0478"/>
    <w:rsid w:val="00ED054F"/>
    <w:rsid w:val="00ED1441"/>
    <w:rsid w:val="00ED1731"/>
    <w:rsid w:val="00ED17B0"/>
    <w:rsid w:val="00ED1F12"/>
    <w:rsid w:val="00ED21AF"/>
    <w:rsid w:val="00ED2423"/>
    <w:rsid w:val="00ED25B9"/>
    <w:rsid w:val="00ED265E"/>
    <w:rsid w:val="00ED2C2F"/>
    <w:rsid w:val="00ED2FE0"/>
    <w:rsid w:val="00ED372A"/>
    <w:rsid w:val="00ED39B4"/>
    <w:rsid w:val="00ED3A86"/>
    <w:rsid w:val="00ED41D4"/>
    <w:rsid w:val="00ED4FA6"/>
    <w:rsid w:val="00ED5662"/>
    <w:rsid w:val="00ED5890"/>
    <w:rsid w:val="00ED5956"/>
    <w:rsid w:val="00ED5C20"/>
    <w:rsid w:val="00ED63B5"/>
    <w:rsid w:val="00ED741A"/>
    <w:rsid w:val="00ED74D9"/>
    <w:rsid w:val="00ED76EB"/>
    <w:rsid w:val="00ED79E1"/>
    <w:rsid w:val="00ED7BFC"/>
    <w:rsid w:val="00EE01C0"/>
    <w:rsid w:val="00EE02A5"/>
    <w:rsid w:val="00EE0629"/>
    <w:rsid w:val="00EE15E3"/>
    <w:rsid w:val="00EE1747"/>
    <w:rsid w:val="00EE17CE"/>
    <w:rsid w:val="00EE185F"/>
    <w:rsid w:val="00EE1917"/>
    <w:rsid w:val="00EE1976"/>
    <w:rsid w:val="00EE1C06"/>
    <w:rsid w:val="00EE1C94"/>
    <w:rsid w:val="00EE1EBB"/>
    <w:rsid w:val="00EE2412"/>
    <w:rsid w:val="00EE2482"/>
    <w:rsid w:val="00EE2B2A"/>
    <w:rsid w:val="00EE2FC7"/>
    <w:rsid w:val="00EE3055"/>
    <w:rsid w:val="00EE318F"/>
    <w:rsid w:val="00EE330F"/>
    <w:rsid w:val="00EE3337"/>
    <w:rsid w:val="00EE3BCC"/>
    <w:rsid w:val="00EE3CC5"/>
    <w:rsid w:val="00EE40C0"/>
    <w:rsid w:val="00EE423D"/>
    <w:rsid w:val="00EE43C3"/>
    <w:rsid w:val="00EE47EE"/>
    <w:rsid w:val="00EE4871"/>
    <w:rsid w:val="00EE4ED8"/>
    <w:rsid w:val="00EE50FB"/>
    <w:rsid w:val="00EE711F"/>
    <w:rsid w:val="00EE71CB"/>
    <w:rsid w:val="00EE7605"/>
    <w:rsid w:val="00EE7927"/>
    <w:rsid w:val="00EE7B5F"/>
    <w:rsid w:val="00EE7F2E"/>
    <w:rsid w:val="00EF0B40"/>
    <w:rsid w:val="00EF1070"/>
    <w:rsid w:val="00EF13CF"/>
    <w:rsid w:val="00EF13DD"/>
    <w:rsid w:val="00EF171D"/>
    <w:rsid w:val="00EF1743"/>
    <w:rsid w:val="00EF1794"/>
    <w:rsid w:val="00EF1CCA"/>
    <w:rsid w:val="00EF1E06"/>
    <w:rsid w:val="00EF1F95"/>
    <w:rsid w:val="00EF243E"/>
    <w:rsid w:val="00EF268E"/>
    <w:rsid w:val="00EF2847"/>
    <w:rsid w:val="00EF2C5B"/>
    <w:rsid w:val="00EF2DDD"/>
    <w:rsid w:val="00EF328B"/>
    <w:rsid w:val="00EF3BF4"/>
    <w:rsid w:val="00EF3D58"/>
    <w:rsid w:val="00EF3DA0"/>
    <w:rsid w:val="00EF44BD"/>
    <w:rsid w:val="00EF4924"/>
    <w:rsid w:val="00EF5C41"/>
    <w:rsid w:val="00EF6B31"/>
    <w:rsid w:val="00EF6E72"/>
    <w:rsid w:val="00EF7143"/>
    <w:rsid w:val="00EF741B"/>
    <w:rsid w:val="00EF74B5"/>
    <w:rsid w:val="00EF7948"/>
    <w:rsid w:val="00EF7BBA"/>
    <w:rsid w:val="00F00731"/>
    <w:rsid w:val="00F00A8F"/>
    <w:rsid w:val="00F00ADD"/>
    <w:rsid w:val="00F01609"/>
    <w:rsid w:val="00F01ECB"/>
    <w:rsid w:val="00F02350"/>
    <w:rsid w:val="00F03795"/>
    <w:rsid w:val="00F03821"/>
    <w:rsid w:val="00F03975"/>
    <w:rsid w:val="00F0439D"/>
    <w:rsid w:val="00F0445C"/>
    <w:rsid w:val="00F04850"/>
    <w:rsid w:val="00F04CF2"/>
    <w:rsid w:val="00F05840"/>
    <w:rsid w:val="00F05941"/>
    <w:rsid w:val="00F05A8D"/>
    <w:rsid w:val="00F05E0B"/>
    <w:rsid w:val="00F05E9D"/>
    <w:rsid w:val="00F05F64"/>
    <w:rsid w:val="00F06494"/>
    <w:rsid w:val="00F0697A"/>
    <w:rsid w:val="00F06A20"/>
    <w:rsid w:val="00F06BA2"/>
    <w:rsid w:val="00F07377"/>
    <w:rsid w:val="00F07587"/>
    <w:rsid w:val="00F078E8"/>
    <w:rsid w:val="00F07C1A"/>
    <w:rsid w:val="00F07E07"/>
    <w:rsid w:val="00F103C9"/>
    <w:rsid w:val="00F10444"/>
    <w:rsid w:val="00F10727"/>
    <w:rsid w:val="00F10761"/>
    <w:rsid w:val="00F1179C"/>
    <w:rsid w:val="00F118BA"/>
    <w:rsid w:val="00F11E89"/>
    <w:rsid w:val="00F12024"/>
    <w:rsid w:val="00F130D8"/>
    <w:rsid w:val="00F13529"/>
    <w:rsid w:val="00F14231"/>
    <w:rsid w:val="00F1443F"/>
    <w:rsid w:val="00F1475C"/>
    <w:rsid w:val="00F14A42"/>
    <w:rsid w:val="00F14BC1"/>
    <w:rsid w:val="00F14E35"/>
    <w:rsid w:val="00F156C2"/>
    <w:rsid w:val="00F162C7"/>
    <w:rsid w:val="00F16D32"/>
    <w:rsid w:val="00F170E5"/>
    <w:rsid w:val="00F1756B"/>
    <w:rsid w:val="00F179E2"/>
    <w:rsid w:val="00F17EF5"/>
    <w:rsid w:val="00F2014E"/>
    <w:rsid w:val="00F211E0"/>
    <w:rsid w:val="00F2122A"/>
    <w:rsid w:val="00F212CA"/>
    <w:rsid w:val="00F21A3D"/>
    <w:rsid w:val="00F21F2D"/>
    <w:rsid w:val="00F22346"/>
    <w:rsid w:val="00F22546"/>
    <w:rsid w:val="00F225D3"/>
    <w:rsid w:val="00F228D0"/>
    <w:rsid w:val="00F229CB"/>
    <w:rsid w:val="00F22C0E"/>
    <w:rsid w:val="00F2336D"/>
    <w:rsid w:val="00F234E5"/>
    <w:rsid w:val="00F235CE"/>
    <w:rsid w:val="00F25D0D"/>
    <w:rsid w:val="00F25DAC"/>
    <w:rsid w:val="00F260CE"/>
    <w:rsid w:val="00F261E1"/>
    <w:rsid w:val="00F2663F"/>
    <w:rsid w:val="00F26C2D"/>
    <w:rsid w:val="00F26D77"/>
    <w:rsid w:val="00F26FC6"/>
    <w:rsid w:val="00F27090"/>
    <w:rsid w:val="00F3074D"/>
    <w:rsid w:val="00F30A43"/>
    <w:rsid w:val="00F30CAB"/>
    <w:rsid w:val="00F313F7"/>
    <w:rsid w:val="00F31585"/>
    <w:rsid w:val="00F316D7"/>
    <w:rsid w:val="00F316DE"/>
    <w:rsid w:val="00F31CC6"/>
    <w:rsid w:val="00F3218A"/>
    <w:rsid w:val="00F32296"/>
    <w:rsid w:val="00F322DE"/>
    <w:rsid w:val="00F323D8"/>
    <w:rsid w:val="00F32908"/>
    <w:rsid w:val="00F33C5B"/>
    <w:rsid w:val="00F341C7"/>
    <w:rsid w:val="00F34986"/>
    <w:rsid w:val="00F34BF5"/>
    <w:rsid w:val="00F35063"/>
    <w:rsid w:val="00F353AD"/>
    <w:rsid w:val="00F35836"/>
    <w:rsid w:val="00F36A04"/>
    <w:rsid w:val="00F372A2"/>
    <w:rsid w:val="00F37737"/>
    <w:rsid w:val="00F37BE5"/>
    <w:rsid w:val="00F40028"/>
    <w:rsid w:val="00F403DD"/>
    <w:rsid w:val="00F408DD"/>
    <w:rsid w:val="00F40C20"/>
    <w:rsid w:val="00F40F77"/>
    <w:rsid w:val="00F4138B"/>
    <w:rsid w:val="00F41B64"/>
    <w:rsid w:val="00F4222E"/>
    <w:rsid w:val="00F4238F"/>
    <w:rsid w:val="00F434A5"/>
    <w:rsid w:val="00F45005"/>
    <w:rsid w:val="00F451EA"/>
    <w:rsid w:val="00F4532A"/>
    <w:rsid w:val="00F458E3"/>
    <w:rsid w:val="00F45AAB"/>
    <w:rsid w:val="00F45B0A"/>
    <w:rsid w:val="00F45B5C"/>
    <w:rsid w:val="00F45FAC"/>
    <w:rsid w:val="00F464B7"/>
    <w:rsid w:val="00F46B76"/>
    <w:rsid w:val="00F47030"/>
    <w:rsid w:val="00F471F1"/>
    <w:rsid w:val="00F47A70"/>
    <w:rsid w:val="00F47DB0"/>
    <w:rsid w:val="00F50331"/>
    <w:rsid w:val="00F50BD5"/>
    <w:rsid w:val="00F51618"/>
    <w:rsid w:val="00F51959"/>
    <w:rsid w:val="00F52707"/>
    <w:rsid w:val="00F5326F"/>
    <w:rsid w:val="00F5335D"/>
    <w:rsid w:val="00F534F7"/>
    <w:rsid w:val="00F53905"/>
    <w:rsid w:val="00F54897"/>
    <w:rsid w:val="00F54903"/>
    <w:rsid w:val="00F54F86"/>
    <w:rsid w:val="00F55921"/>
    <w:rsid w:val="00F56931"/>
    <w:rsid w:val="00F56EC7"/>
    <w:rsid w:val="00F56F20"/>
    <w:rsid w:val="00F57208"/>
    <w:rsid w:val="00F57708"/>
    <w:rsid w:val="00F5784D"/>
    <w:rsid w:val="00F578D8"/>
    <w:rsid w:val="00F57B59"/>
    <w:rsid w:val="00F57C1C"/>
    <w:rsid w:val="00F57C6B"/>
    <w:rsid w:val="00F60060"/>
    <w:rsid w:val="00F6029E"/>
    <w:rsid w:val="00F6098E"/>
    <w:rsid w:val="00F61207"/>
    <w:rsid w:val="00F6142F"/>
    <w:rsid w:val="00F61BC9"/>
    <w:rsid w:val="00F61DE1"/>
    <w:rsid w:val="00F61E57"/>
    <w:rsid w:val="00F62299"/>
    <w:rsid w:val="00F626BB"/>
    <w:rsid w:val="00F629A5"/>
    <w:rsid w:val="00F634E2"/>
    <w:rsid w:val="00F63709"/>
    <w:rsid w:val="00F63DB1"/>
    <w:rsid w:val="00F640D5"/>
    <w:rsid w:val="00F646C1"/>
    <w:rsid w:val="00F64935"/>
    <w:rsid w:val="00F64F8F"/>
    <w:rsid w:val="00F6515F"/>
    <w:rsid w:val="00F651C0"/>
    <w:rsid w:val="00F653D9"/>
    <w:rsid w:val="00F654C3"/>
    <w:rsid w:val="00F65896"/>
    <w:rsid w:val="00F65B30"/>
    <w:rsid w:val="00F65D83"/>
    <w:rsid w:val="00F668A1"/>
    <w:rsid w:val="00F66B52"/>
    <w:rsid w:val="00F66E05"/>
    <w:rsid w:val="00F66F8D"/>
    <w:rsid w:val="00F67046"/>
    <w:rsid w:val="00F67A90"/>
    <w:rsid w:val="00F67B18"/>
    <w:rsid w:val="00F700DA"/>
    <w:rsid w:val="00F70703"/>
    <w:rsid w:val="00F70743"/>
    <w:rsid w:val="00F70B03"/>
    <w:rsid w:val="00F71069"/>
    <w:rsid w:val="00F711F8"/>
    <w:rsid w:val="00F71AC5"/>
    <w:rsid w:val="00F71B87"/>
    <w:rsid w:val="00F71E64"/>
    <w:rsid w:val="00F73C37"/>
    <w:rsid w:val="00F744C8"/>
    <w:rsid w:val="00F74879"/>
    <w:rsid w:val="00F74D28"/>
    <w:rsid w:val="00F74F58"/>
    <w:rsid w:val="00F75562"/>
    <w:rsid w:val="00F75710"/>
    <w:rsid w:val="00F75B2D"/>
    <w:rsid w:val="00F75C81"/>
    <w:rsid w:val="00F75D73"/>
    <w:rsid w:val="00F7614C"/>
    <w:rsid w:val="00F766B6"/>
    <w:rsid w:val="00F767AB"/>
    <w:rsid w:val="00F771F1"/>
    <w:rsid w:val="00F77343"/>
    <w:rsid w:val="00F774BF"/>
    <w:rsid w:val="00F77F18"/>
    <w:rsid w:val="00F80495"/>
    <w:rsid w:val="00F80B63"/>
    <w:rsid w:val="00F81739"/>
    <w:rsid w:val="00F817B4"/>
    <w:rsid w:val="00F8202C"/>
    <w:rsid w:val="00F821CC"/>
    <w:rsid w:val="00F8223F"/>
    <w:rsid w:val="00F822F6"/>
    <w:rsid w:val="00F8257A"/>
    <w:rsid w:val="00F82C82"/>
    <w:rsid w:val="00F82E00"/>
    <w:rsid w:val="00F82EDB"/>
    <w:rsid w:val="00F839AA"/>
    <w:rsid w:val="00F83C2F"/>
    <w:rsid w:val="00F83DDC"/>
    <w:rsid w:val="00F83F2A"/>
    <w:rsid w:val="00F8512A"/>
    <w:rsid w:val="00F85BD1"/>
    <w:rsid w:val="00F85FF3"/>
    <w:rsid w:val="00F86A5F"/>
    <w:rsid w:val="00F86B92"/>
    <w:rsid w:val="00F87382"/>
    <w:rsid w:val="00F9006B"/>
    <w:rsid w:val="00F9007E"/>
    <w:rsid w:val="00F90162"/>
    <w:rsid w:val="00F903A1"/>
    <w:rsid w:val="00F907BE"/>
    <w:rsid w:val="00F91829"/>
    <w:rsid w:val="00F91BFC"/>
    <w:rsid w:val="00F92146"/>
    <w:rsid w:val="00F92B3C"/>
    <w:rsid w:val="00F9354E"/>
    <w:rsid w:val="00F93EB4"/>
    <w:rsid w:val="00F94281"/>
    <w:rsid w:val="00F9487F"/>
    <w:rsid w:val="00F955EB"/>
    <w:rsid w:val="00F95837"/>
    <w:rsid w:val="00F9592B"/>
    <w:rsid w:val="00F95A3C"/>
    <w:rsid w:val="00F95E7C"/>
    <w:rsid w:val="00F96355"/>
    <w:rsid w:val="00F96D9D"/>
    <w:rsid w:val="00F96EAF"/>
    <w:rsid w:val="00F96EDE"/>
    <w:rsid w:val="00F96F46"/>
    <w:rsid w:val="00F9712E"/>
    <w:rsid w:val="00F97476"/>
    <w:rsid w:val="00F979AB"/>
    <w:rsid w:val="00F97EF7"/>
    <w:rsid w:val="00FA034D"/>
    <w:rsid w:val="00FA056A"/>
    <w:rsid w:val="00FA0585"/>
    <w:rsid w:val="00FA108A"/>
    <w:rsid w:val="00FA172F"/>
    <w:rsid w:val="00FA182D"/>
    <w:rsid w:val="00FA1F12"/>
    <w:rsid w:val="00FA2275"/>
    <w:rsid w:val="00FA2A7F"/>
    <w:rsid w:val="00FA2B35"/>
    <w:rsid w:val="00FA2C9B"/>
    <w:rsid w:val="00FA2D58"/>
    <w:rsid w:val="00FA2EE3"/>
    <w:rsid w:val="00FA3BF0"/>
    <w:rsid w:val="00FA3D2C"/>
    <w:rsid w:val="00FA4956"/>
    <w:rsid w:val="00FA496F"/>
    <w:rsid w:val="00FA4A44"/>
    <w:rsid w:val="00FA594C"/>
    <w:rsid w:val="00FA5EA1"/>
    <w:rsid w:val="00FA6AA5"/>
    <w:rsid w:val="00FA7333"/>
    <w:rsid w:val="00FA7D16"/>
    <w:rsid w:val="00FA7F7E"/>
    <w:rsid w:val="00FB0296"/>
    <w:rsid w:val="00FB0354"/>
    <w:rsid w:val="00FB08A0"/>
    <w:rsid w:val="00FB0A46"/>
    <w:rsid w:val="00FB12F1"/>
    <w:rsid w:val="00FB1501"/>
    <w:rsid w:val="00FB1AEB"/>
    <w:rsid w:val="00FB1E33"/>
    <w:rsid w:val="00FB20E2"/>
    <w:rsid w:val="00FB22CB"/>
    <w:rsid w:val="00FB238F"/>
    <w:rsid w:val="00FB2396"/>
    <w:rsid w:val="00FB253E"/>
    <w:rsid w:val="00FB2619"/>
    <w:rsid w:val="00FB2926"/>
    <w:rsid w:val="00FB2993"/>
    <w:rsid w:val="00FB2AD8"/>
    <w:rsid w:val="00FB2AE2"/>
    <w:rsid w:val="00FB2AE7"/>
    <w:rsid w:val="00FB342E"/>
    <w:rsid w:val="00FB3801"/>
    <w:rsid w:val="00FB3A73"/>
    <w:rsid w:val="00FB4024"/>
    <w:rsid w:val="00FB4169"/>
    <w:rsid w:val="00FB4497"/>
    <w:rsid w:val="00FB4BC6"/>
    <w:rsid w:val="00FB4CCB"/>
    <w:rsid w:val="00FB53E9"/>
    <w:rsid w:val="00FB56C2"/>
    <w:rsid w:val="00FB584A"/>
    <w:rsid w:val="00FB590B"/>
    <w:rsid w:val="00FB59DD"/>
    <w:rsid w:val="00FB5B86"/>
    <w:rsid w:val="00FB5FF6"/>
    <w:rsid w:val="00FB61B4"/>
    <w:rsid w:val="00FB66B8"/>
    <w:rsid w:val="00FB685D"/>
    <w:rsid w:val="00FB6DF5"/>
    <w:rsid w:val="00FB70FC"/>
    <w:rsid w:val="00FB727A"/>
    <w:rsid w:val="00FB7507"/>
    <w:rsid w:val="00FB7554"/>
    <w:rsid w:val="00FB7987"/>
    <w:rsid w:val="00FB7DB7"/>
    <w:rsid w:val="00FC08F7"/>
    <w:rsid w:val="00FC1317"/>
    <w:rsid w:val="00FC1377"/>
    <w:rsid w:val="00FC1420"/>
    <w:rsid w:val="00FC1D3D"/>
    <w:rsid w:val="00FC26DD"/>
    <w:rsid w:val="00FC2793"/>
    <w:rsid w:val="00FC2FED"/>
    <w:rsid w:val="00FC3DF4"/>
    <w:rsid w:val="00FC472B"/>
    <w:rsid w:val="00FC50C7"/>
    <w:rsid w:val="00FC5525"/>
    <w:rsid w:val="00FC5AE9"/>
    <w:rsid w:val="00FC62BD"/>
    <w:rsid w:val="00FC67C7"/>
    <w:rsid w:val="00FC68D8"/>
    <w:rsid w:val="00FC74AE"/>
    <w:rsid w:val="00FC7AD3"/>
    <w:rsid w:val="00FC7D8E"/>
    <w:rsid w:val="00FC7E74"/>
    <w:rsid w:val="00FD0260"/>
    <w:rsid w:val="00FD0CE7"/>
    <w:rsid w:val="00FD1105"/>
    <w:rsid w:val="00FD1935"/>
    <w:rsid w:val="00FD262C"/>
    <w:rsid w:val="00FD273D"/>
    <w:rsid w:val="00FD2C73"/>
    <w:rsid w:val="00FD34D0"/>
    <w:rsid w:val="00FD37E8"/>
    <w:rsid w:val="00FD3A83"/>
    <w:rsid w:val="00FD3ABE"/>
    <w:rsid w:val="00FD3AC3"/>
    <w:rsid w:val="00FD3B1C"/>
    <w:rsid w:val="00FD4299"/>
    <w:rsid w:val="00FD46A3"/>
    <w:rsid w:val="00FD4EA2"/>
    <w:rsid w:val="00FD4FC2"/>
    <w:rsid w:val="00FD50A1"/>
    <w:rsid w:val="00FD5917"/>
    <w:rsid w:val="00FD5A9A"/>
    <w:rsid w:val="00FD5E0F"/>
    <w:rsid w:val="00FD5ED6"/>
    <w:rsid w:val="00FD61B9"/>
    <w:rsid w:val="00FD6342"/>
    <w:rsid w:val="00FD7097"/>
    <w:rsid w:val="00FD727C"/>
    <w:rsid w:val="00FD72D7"/>
    <w:rsid w:val="00FD7474"/>
    <w:rsid w:val="00FD796A"/>
    <w:rsid w:val="00FE0280"/>
    <w:rsid w:val="00FE0814"/>
    <w:rsid w:val="00FE0882"/>
    <w:rsid w:val="00FE2345"/>
    <w:rsid w:val="00FE26A9"/>
    <w:rsid w:val="00FE285E"/>
    <w:rsid w:val="00FE3361"/>
    <w:rsid w:val="00FE3387"/>
    <w:rsid w:val="00FE3CB9"/>
    <w:rsid w:val="00FE3D15"/>
    <w:rsid w:val="00FE3F8F"/>
    <w:rsid w:val="00FE4050"/>
    <w:rsid w:val="00FE4A34"/>
    <w:rsid w:val="00FE4BAC"/>
    <w:rsid w:val="00FE51CA"/>
    <w:rsid w:val="00FE5536"/>
    <w:rsid w:val="00FE5559"/>
    <w:rsid w:val="00FE5E1D"/>
    <w:rsid w:val="00FE601D"/>
    <w:rsid w:val="00FE6066"/>
    <w:rsid w:val="00FE62D0"/>
    <w:rsid w:val="00FE6397"/>
    <w:rsid w:val="00FE654A"/>
    <w:rsid w:val="00FE6C86"/>
    <w:rsid w:val="00FE6DF3"/>
    <w:rsid w:val="00FE7BAF"/>
    <w:rsid w:val="00FF0216"/>
    <w:rsid w:val="00FF075F"/>
    <w:rsid w:val="00FF0A10"/>
    <w:rsid w:val="00FF1023"/>
    <w:rsid w:val="00FF102F"/>
    <w:rsid w:val="00FF19A5"/>
    <w:rsid w:val="00FF19CE"/>
    <w:rsid w:val="00FF2BE6"/>
    <w:rsid w:val="00FF2E78"/>
    <w:rsid w:val="00FF31D2"/>
    <w:rsid w:val="00FF3A4D"/>
    <w:rsid w:val="00FF46C8"/>
    <w:rsid w:val="00FF4D1A"/>
    <w:rsid w:val="00FF4DEB"/>
    <w:rsid w:val="00FF4F93"/>
    <w:rsid w:val="00FF5051"/>
    <w:rsid w:val="00FF53B8"/>
    <w:rsid w:val="00FF57B1"/>
    <w:rsid w:val="00FF58D9"/>
    <w:rsid w:val="00FF5DF3"/>
    <w:rsid w:val="00FF7019"/>
    <w:rsid w:val="00FF7259"/>
    <w:rsid w:val="01A38923"/>
    <w:rsid w:val="02462149"/>
    <w:rsid w:val="02E5246B"/>
    <w:rsid w:val="038B73E0"/>
    <w:rsid w:val="040B5D92"/>
    <w:rsid w:val="04B596B0"/>
    <w:rsid w:val="0559BAC8"/>
    <w:rsid w:val="057DC20B"/>
    <w:rsid w:val="05B37367"/>
    <w:rsid w:val="06113935"/>
    <w:rsid w:val="06758421"/>
    <w:rsid w:val="06B9396F"/>
    <w:rsid w:val="06F5EEC4"/>
    <w:rsid w:val="0751A975"/>
    <w:rsid w:val="075D5A6B"/>
    <w:rsid w:val="07E16096"/>
    <w:rsid w:val="0800F74C"/>
    <w:rsid w:val="0822E538"/>
    <w:rsid w:val="08824CD4"/>
    <w:rsid w:val="092A2874"/>
    <w:rsid w:val="099BEA0C"/>
    <w:rsid w:val="09C09C1C"/>
    <w:rsid w:val="09C7E28F"/>
    <w:rsid w:val="0B92261C"/>
    <w:rsid w:val="0C9A06C7"/>
    <w:rsid w:val="0CC82278"/>
    <w:rsid w:val="0CE0C682"/>
    <w:rsid w:val="0E73B987"/>
    <w:rsid w:val="0FF20333"/>
    <w:rsid w:val="102F4F1D"/>
    <w:rsid w:val="11AFE49B"/>
    <w:rsid w:val="1279A901"/>
    <w:rsid w:val="156D81C4"/>
    <w:rsid w:val="156FDE92"/>
    <w:rsid w:val="157ABD78"/>
    <w:rsid w:val="15A2148B"/>
    <w:rsid w:val="1612FBA2"/>
    <w:rsid w:val="16B78CBD"/>
    <w:rsid w:val="1758DE21"/>
    <w:rsid w:val="19520CFD"/>
    <w:rsid w:val="199875DE"/>
    <w:rsid w:val="19C7F3D7"/>
    <w:rsid w:val="1A612DDB"/>
    <w:rsid w:val="1A8B014B"/>
    <w:rsid w:val="1B391432"/>
    <w:rsid w:val="1D52B964"/>
    <w:rsid w:val="1DC3A5F5"/>
    <w:rsid w:val="1E643985"/>
    <w:rsid w:val="1E70B4F4"/>
    <w:rsid w:val="1EB01E9B"/>
    <w:rsid w:val="202EB775"/>
    <w:rsid w:val="20A9BF2D"/>
    <w:rsid w:val="213754CE"/>
    <w:rsid w:val="228C3E98"/>
    <w:rsid w:val="2442CD4B"/>
    <w:rsid w:val="248A026E"/>
    <w:rsid w:val="249A2CEF"/>
    <w:rsid w:val="2522111E"/>
    <w:rsid w:val="2680DEAA"/>
    <w:rsid w:val="2735481E"/>
    <w:rsid w:val="2779931E"/>
    <w:rsid w:val="27CDD7A5"/>
    <w:rsid w:val="2855B412"/>
    <w:rsid w:val="28B7472D"/>
    <w:rsid w:val="28C258E7"/>
    <w:rsid w:val="28CCA636"/>
    <w:rsid w:val="2A983700"/>
    <w:rsid w:val="2C21F002"/>
    <w:rsid w:val="2C26338F"/>
    <w:rsid w:val="2C72B262"/>
    <w:rsid w:val="2C79074B"/>
    <w:rsid w:val="2C8C1677"/>
    <w:rsid w:val="2DADA902"/>
    <w:rsid w:val="2E9BA2C3"/>
    <w:rsid w:val="2F04AD8F"/>
    <w:rsid w:val="2F258F8F"/>
    <w:rsid w:val="2F763D59"/>
    <w:rsid w:val="31567189"/>
    <w:rsid w:val="31C66706"/>
    <w:rsid w:val="31F65A31"/>
    <w:rsid w:val="32F8FB2D"/>
    <w:rsid w:val="332A58E6"/>
    <w:rsid w:val="34130723"/>
    <w:rsid w:val="34213D91"/>
    <w:rsid w:val="34F1BBEA"/>
    <w:rsid w:val="34F8CE81"/>
    <w:rsid w:val="350296BD"/>
    <w:rsid w:val="356AE040"/>
    <w:rsid w:val="35C30863"/>
    <w:rsid w:val="36863738"/>
    <w:rsid w:val="3764E759"/>
    <w:rsid w:val="38A927FC"/>
    <w:rsid w:val="3905D78F"/>
    <w:rsid w:val="391F4F51"/>
    <w:rsid w:val="39AE25C6"/>
    <w:rsid w:val="3CFCCDCF"/>
    <w:rsid w:val="3D11F709"/>
    <w:rsid w:val="3D247DCD"/>
    <w:rsid w:val="3DFFD35B"/>
    <w:rsid w:val="3E61D5D1"/>
    <w:rsid w:val="3EA4E393"/>
    <w:rsid w:val="3F3413E8"/>
    <w:rsid w:val="40259088"/>
    <w:rsid w:val="40C37C7A"/>
    <w:rsid w:val="40D24269"/>
    <w:rsid w:val="41BB857F"/>
    <w:rsid w:val="41C6067C"/>
    <w:rsid w:val="41F43557"/>
    <w:rsid w:val="421FAA2B"/>
    <w:rsid w:val="42481ED7"/>
    <w:rsid w:val="43B7C4D8"/>
    <w:rsid w:val="43E312BB"/>
    <w:rsid w:val="44D1A8CF"/>
    <w:rsid w:val="46685E84"/>
    <w:rsid w:val="480F50D2"/>
    <w:rsid w:val="484549A8"/>
    <w:rsid w:val="48DFE163"/>
    <w:rsid w:val="4BC9CA37"/>
    <w:rsid w:val="4CAB7FA0"/>
    <w:rsid w:val="4D5AD4EE"/>
    <w:rsid w:val="4DA624D1"/>
    <w:rsid w:val="4E06B48C"/>
    <w:rsid w:val="4E5D3D7A"/>
    <w:rsid w:val="4F30CB6E"/>
    <w:rsid w:val="5166FCB2"/>
    <w:rsid w:val="516E4EBB"/>
    <w:rsid w:val="5181EA65"/>
    <w:rsid w:val="51C649DC"/>
    <w:rsid w:val="5227578E"/>
    <w:rsid w:val="527240E1"/>
    <w:rsid w:val="52C8A01D"/>
    <w:rsid w:val="532990E8"/>
    <w:rsid w:val="5433EB87"/>
    <w:rsid w:val="5433FE02"/>
    <w:rsid w:val="56518F4D"/>
    <w:rsid w:val="5698E8EF"/>
    <w:rsid w:val="56D7EB91"/>
    <w:rsid w:val="56EC6107"/>
    <w:rsid w:val="57058964"/>
    <w:rsid w:val="57C37D01"/>
    <w:rsid w:val="584B7C00"/>
    <w:rsid w:val="58761BA2"/>
    <w:rsid w:val="588D8848"/>
    <w:rsid w:val="58B1E31F"/>
    <w:rsid w:val="58DD98CE"/>
    <w:rsid w:val="58E18265"/>
    <w:rsid w:val="593F3EF3"/>
    <w:rsid w:val="595B34F4"/>
    <w:rsid w:val="595B6361"/>
    <w:rsid w:val="59A924AE"/>
    <w:rsid w:val="5A2958A9"/>
    <w:rsid w:val="5A3D2A26"/>
    <w:rsid w:val="5B88DE57"/>
    <w:rsid w:val="5CC50B3D"/>
    <w:rsid w:val="5CCB048C"/>
    <w:rsid w:val="5CDF939B"/>
    <w:rsid w:val="5D4D2536"/>
    <w:rsid w:val="5D5B6FA3"/>
    <w:rsid w:val="5DFB93C4"/>
    <w:rsid w:val="5FAE8077"/>
    <w:rsid w:val="5FD20D82"/>
    <w:rsid w:val="5FF663E0"/>
    <w:rsid w:val="6032B392"/>
    <w:rsid w:val="606BEF5D"/>
    <w:rsid w:val="6133172A"/>
    <w:rsid w:val="6249F981"/>
    <w:rsid w:val="624B7D81"/>
    <w:rsid w:val="62530791"/>
    <w:rsid w:val="63119BCA"/>
    <w:rsid w:val="634D7643"/>
    <w:rsid w:val="639482B5"/>
    <w:rsid w:val="63C6E4EC"/>
    <w:rsid w:val="63F30E27"/>
    <w:rsid w:val="642A5EF0"/>
    <w:rsid w:val="64850AF0"/>
    <w:rsid w:val="64A248A9"/>
    <w:rsid w:val="65837B15"/>
    <w:rsid w:val="65FD8707"/>
    <w:rsid w:val="660394D0"/>
    <w:rsid w:val="66582407"/>
    <w:rsid w:val="668AC5F2"/>
    <w:rsid w:val="66DFEA3F"/>
    <w:rsid w:val="66FE85AE"/>
    <w:rsid w:val="671B87D9"/>
    <w:rsid w:val="67F248A1"/>
    <w:rsid w:val="67F647C4"/>
    <w:rsid w:val="6911EDBA"/>
    <w:rsid w:val="691E5C3A"/>
    <w:rsid w:val="69B34586"/>
    <w:rsid w:val="69E77F8B"/>
    <w:rsid w:val="6BCBBD7E"/>
    <w:rsid w:val="6BD2C97E"/>
    <w:rsid w:val="6C16EAC6"/>
    <w:rsid w:val="6CD55C21"/>
    <w:rsid w:val="6D1EE0CC"/>
    <w:rsid w:val="6DF20140"/>
    <w:rsid w:val="6FFFE4BA"/>
    <w:rsid w:val="71C12820"/>
    <w:rsid w:val="72850054"/>
    <w:rsid w:val="730BAA77"/>
    <w:rsid w:val="73223CFB"/>
    <w:rsid w:val="74E86327"/>
    <w:rsid w:val="75DC95B5"/>
    <w:rsid w:val="7734C3B8"/>
    <w:rsid w:val="780B24AE"/>
    <w:rsid w:val="78B275C9"/>
    <w:rsid w:val="78E99DCD"/>
    <w:rsid w:val="7A268DD7"/>
    <w:rsid w:val="7ACFBB07"/>
    <w:rsid w:val="7B3862C0"/>
    <w:rsid w:val="7B4ABFB1"/>
    <w:rsid w:val="7B804B59"/>
    <w:rsid w:val="7CAA72CD"/>
    <w:rsid w:val="7DE7A79A"/>
    <w:rsid w:val="7E53A6AC"/>
    <w:rsid w:val="7EE4E1D6"/>
    <w:rsid w:val="7F127FA9"/>
    <w:rsid w:val="7F6AD6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B12BE"/>
  <w15:docId w15:val="{2341EAA3-C7F6-4E6D-BEA7-5830353CD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CD9"/>
    <w:pPr>
      <w:spacing w:line="360" w:lineRule="auto"/>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7310C5"/>
    <w:pPr>
      <w:numPr>
        <w:numId w:val="2"/>
      </w:numPr>
      <w:jc w:val="center"/>
      <w:outlineLvl w:val="0"/>
    </w:pPr>
    <w:rPr>
      <w:b/>
      <w:bCs/>
      <w:sz w:val="32"/>
      <w:szCs w:val="26"/>
    </w:rPr>
  </w:style>
  <w:style w:type="paragraph" w:styleId="Heading2">
    <w:name w:val="heading 2"/>
    <w:basedOn w:val="Normal"/>
    <w:next w:val="Normal"/>
    <w:link w:val="Heading2Char"/>
    <w:uiPriority w:val="9"/>
    <w:unhideWhenUsed/>
    <w:qFormat/>
    <w:rsid w:val="00B20676"/>
    <w:pPr>
      <w:keepNext/>
      <w:keepLines/>
      <w:numPr>
        <w:ilvl w:val="1"/>
        <w:numId w:val="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F3051"/>
    <w:pPr>
      <w:keepNext/>
      <w:keepLines/>
      <w:numPr>
        <w:ilvl w:val="2"/>
        <w:numId w:val="2"/>
      </w:numPr>
      <w:spacing w:before="40"/>
      <w:jc w:val="left"/>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A76885"/>
    <w:pPr>
      <w:keepNext/>
      <w:keepLines/>
      <w:numPr>
        <w:ilvl w:val="3"/>
        <w:numId w:val="2"/>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131BF1"/>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847090"/>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10"/>
      <w:ind w:left="841"/>
    </w:pPr>
    <w:rPr>
      <w:b/>
      <w:bCs/>
      <w:szCs w:val="26"/>
    </w:rPr>
  </w:style>
  <w:style w:type="paragraph" w:styleId="TOC2">
    <w:name w:val="toc 2"/>
    <w:basedOn w:val="Normal"/>
    <w:uiPriority w:val="39"/>
    <w:qFormat/>
    <w:rsid w:val="00D95B39"/>
    <w:pPr>
      <w:spacing w:before="80"/>
      <w:ind w:left="841"/>
    </w:pPr>
    <w:rPr>
      <w:b/>
      <w:bCs/>
    </w:rPr>
  </w:style>
  <w:style w:type="paragraph" w:styleId="TOC3">
    <w:name w:val="toc 3"/>
    <w:basedOn w:val="Normal"/>
    <w:uiPriority w:val="39"/>
    <w:qFormat/>
    <w:rsid w:val="00D95B39"/>
    <w:pPr>
      <w:spacing w:before="210"/>
      <w:ind w:left="1316" w:hanging="260"/>
    </w:pPr>
    <w:rPr>
      <w:b/>
      <w:bCs/>
      <w:i/>
      <w:szCs w:val="26"/>
    </w:rPr>
  </w:style>
  <w:style w:type="paragraph" w:styleId="TOC4">
    <w:name w:val="toc 4"/>
    <w:basedOn w:val="Normal"/>
    <w:uiPriority w:val="39"/>
    <w:qFormat/>
    <w:pPr>
      <w:spacing w:before="210"/>
      <w:ind w:left="1741" w:hanging="455"/>
    </w:pPr>
    <w:rPr>
      <w:szCs w:val="26"/>
    </w:rPr>
  </w:style>
  <w:style w:type="paragraph" w:styleId="BodyText">
    <w:name w:val="Body Text"/>
    <w:basedOn w:val="Normal"/>
    <w:link w:val="BodyTextChar"/>
    <w:uiPriority w:val="1"/>
    <w:qFormat/>
    <w:rsid w:val="00044533"/>
    <w:pPr>
      <w:jc w:val="left"/>
    </w:pPr>
    <w:rPr>
      <w:szCs w:val="26"/>
    </w:rPr>
  </w:style>
  <w:style w:type="paragraph" w:styleId="Title">
    <w:name w:val="Title"/>
    <w:basedOn w:val="Normal"/>
    <w:link w:val="TitleChar"/>
    <w:uiPriority w:val="10"/>
    <w:qFormat/>
    <w:pPr>
      <w:spacing w:before="305"/>
      <w:ind w:left="263" w:right="810"/>
      <w:jc w:val="center"/>
    </w:pPr>
    <w:rPr>
      <w:b/>
      <w:bCs/>
      <w:sz w:val="33"/>
      <w:szCs w:val="33"/>
    </w:rPr>
  </w:style>
  <w:style w:type="paragraph" w:styleId="ListParagraph">
    <w:name w:val="List Paragraph"/>
    <w:basedOn w:val="Normal"/>
    <w:uiPriority w:val="34"/>
    <w:qFormat/>
    <w:rsid w:val="000D7A1E"/>
    <w:pPr>
      <w:numPr>
        <w:numId w:val="1"/>
      </w:numPr>
      <w:tabs>
        <w:tab w:val="left" w:pos="57"/>
      </w:tabs>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657BFA"/>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Cs w:val="32"/>
      <w:lang w:val="en-US"/>
    </w:rPr>
  </w:style>
  <w:style w:type="character" w:styleId="Hyperlink">
    <w:name w:val="Hyperlink"/>
    <w:basedOn w:val="DefaultParagraphFont"/>
    <w:uiPriority w:val="99"/>
    <w:unhideWhenUsed/>
    <w:rsid w:val="00657BFA"/>
    <w:rPr>
      <w:color w:val="0000FF" w:themeColor="hyperlink"/>
      <w:u w:val="single"/>
    </w:rPr>
  </w:style>
  <w:style w:type="table" w:styleId="TableGrid">
    <w:name w:val="Table Grid"/>
    <w:basedOn w:val="TableNormal"/>
    <w:uiPriority w:val="39"/>
    <w:rsid w:val="00E91F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20676"/>
    <w:rPr>
      <w:rFonts w:ascii="Times New Roman" w:eastAsiaTheme="majorEastAsia" w:hAnsi="Times New Roman" w:cstheme="majorBidi"/>
      <w:b/>
      <w:sz w:val="26"/>
      <w:szCs w:val="26"/>
      <w:lang w:val="vi"/>
    </w:rPr>
  </w:style>
  <w:style w:type="character" w:customStyle="1" w:styleId="Heading3Char">
    <w:name w:val="Heading 3 Char"/>
    <w:basedOn w:val="DefaultParagraphFont"/>
    <w:link w:val="Heading3"/>
    <w:uiPriority w:val="9"/>
    <w:rsid w:val="00BF3051"/>
    <w:rPr>
      <w:rFonts w:ascii="Times New Roman" w:eastAsiaTheme="majorEastAsia" w:hAnsi="Times New Roman" w:cstheme="majorBidi"/>
      <w:b/>
      <w:i/>
      <w:sz w:val="26"/>
      <w:szCs w:val="24"/>
      <w:lang w:val="vi"/>
    </w:rPr>
  </w:style>
  <w:style w:type="paragraph" w:styleId="Header">
    <w:name w:val="header"/>
    <w:basedOn w:val="Normal"/>
    <w:link w:val="HeaderChar"/>
    <w:uiPriority w:val="99"/>
    <w:unhideWhenUsed/>
    <w:rsid w:val="00115DEB"/>
    <w:pPr>
      <w:tabs>
        <w:tab w:val="center" w:pos="4680"/>
        <w:tab w:val="right" w:pos="9360"/>
      </w:tabs>
    </w:pPr>
  </w:style>
  <w:style w:type="character" w:customStyle="1" w:styleId="HeaderChar">
    <w:name w:val="Header Char"/>
    <w:basedOn w:val="DefaultParagraphFont"/>
    <w:link w:val="Header"/>
    <w:uiPriority w:val="99"/>
    <w:rsid w:val="00115DEB"/>
    <w:rPr>
      <w:rFonts w:ascii="Times New Roman" w:eastAsia="Times New Roman" w:hAnsi="Times New Roman" w:cs="Times New Roman"/>
      <w:lang w:val="vi"/>
    </w:rPr>
  </w:style>
  <w:style w:type="paragraph" w:styleId="Footer">
    <w:name w:val="footer"/>
    <w:basedOn w:val="Normal"/>
    <w:link w:val="FooterChar"/>
    <w:uiPriority w:val="99"/>
    <w:unhideWhenUsed/>
    <w:rsid w:val="00115DEB"/>
    <w:pPr>
      <w:tabs>
        <w:tab w:val="center" w:pos="4680"/>
        <w:tab w:val="right" w:pos="9360"/>
      </w:tabs>
    </w:pPr>
  </w:style>
  <w:style w:type="character" w:customStyle="1" w:styleId="FooterChar">
    <w:name w:val="Footer Char"/>
    <w:basedOn w:val="DefaultParagraphFont"/>
    <w:link w:val="Footer"/>
    <w:uiPriority w:val="99"/>
    <w:rsid w:val="00115DEB"/>
    <w:rPr>
      <w:rFonts w:ascii="Times New Roman" w:eastAsia="Times New Roman" w:hAnsi="Times New Roman" w:cs="Times New Roman"/>
      <w:lang w:val="vi"/>
    </w:rPr>
  </w:style>
  <w:style w:type="paragraph" w:styleId="NoSpacing">
    <w:name w:val="No Spacing"/>
    <w:uiPriority w:val="1"/>
    <w:qFormat/>
    <w:rsid w:val="003030A8"/>
    <w:pPr>
      <w:jc w:val="both"/>
    </w:pPr>
    <w:rPr>
      <w:rFonts w:ascii="Times New Roman" w:eastAsia="Times New Roman" w:hAnsi="Times New Roman" w:cs="Times New Roman"/>
      <w:sz w:val="26"/>
      <w:lang w:val="vi"/>
    </w:rPr>
  </w:style>
  <w:style w:type="character" w:customStyle="1" w:styleId="Heading4Char">
    <w:name w:val="Heading 4 Char"/>
    <w:basedOn w:val="DefaultParagraphFont"/>
    <w:link w:val="Heading4"/>
    <w:uiPriority w:val="9"/>
    <w:rsid w:val="00A76885"/>
    <w:rPr>
      <w:rFonts w:ascii="Times New Roman" w:eastAsiaTheme="majorEastAsia" w:hAnsi="Times New Roman" w:cstheme="majorBidi"/>
      <w:i/>
      <w:iCs/>
      <w:sz w:val="26"/>
      <w:lang w:val="vi"/>
    </w:rPr>
  </w:style>
  <w:style w:type="paragraph" w:styleId="NormalWeb">
    <w:name w:val="Normal (Web)"/>
    <w:basedOn w:val="Normal"/>
    <w:uiPriority w:val="99"/>
    <w:unhideWhenUsed/>
    <w:rsid w:val="00B372C1"/>
    <w:rPr>
      <w:sz w:val="24"/>
      <w:szCs w:val="24"/>
    </w:rPr>
  </w:style>
  <w:style w:type="character" w:styleId="CommentReference">
    <w:name w:val="annotation reference"/>
    <w:basedOn w:val="DefaultParagraphFont"/>
    <w:uiPriority w:val="99"/>
    <w:semiHidden/>
    <w:unhideWhenUsed/>
    <w:rsid w:val="00FC7AD3"/>
    <w:rPr>
      <w:sz w:val="16"/>
      <w:szCs w:val="16"/>
    </w:rPr>
  </w:style>
  <w:style w:type="paragraph" w:styleId="CommentText">
    <w:name w:val="annotation text"/>
    <w:basedOn w:val="Normal"/>
    <w:link w:val="CommentTextChar"/>
    <w:uiPriority w:val="99"/>
    <w:semiHidden/>
    <w:unhideWhenUsed/>
    <w:rsid w:val="00FC7AD3"/>
    <w:pPr>
      <w:spacing w:line="240" w:lineRule="auto"/>
    </w:pPr>
    <w:rPr>
      <w:sz w:val="20"/>
      <w:szCs w:val="20"/>
    </w:rPr>
  </w:style>
  <w:style w:type="character" w:customStyle="1" w:styleId="CommentTextChar">
    <w:name w:val="Comment Text Char"/>
    <w:basedOn w:val="DefaultParagraphFont"/>
    <w:link w:val="CommentText"/>
    <w:uiPriority w:val="99"/>
    <w:semiHidden/>
    <w:rsid w:val="00FC7AD3"/>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FC7AD3"/>
    <w:rPr>
      <w:b/>
      <w:bCs/>
    </w:rPr>
  </w:style>
  <w:style w:type="character" w:customStyle="1" w:styleId="CommentSubjectChar">
    <w:name w:val="Comment Subject Char"/>
    <w:basedOn w:val="CommentTextChar"/>
    <w:link w:val="CommentSubject"/>
    <w:uiPriority w:val="99"/>
    <w:semiHidden/>
    <w:rsid w:val="00FC7AD3"/>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FC7AD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AD3"/>
    <w:rPr>
      <w:rFonts w:ascii="Segoe UI" w:eastAsia="Times New Roman" w:hAnsi="Segoe UI" w:cs="Segoe UI"/>
      <w:sz w:val="18"/>
      <w:szCs w:val="18"/>
      <w:lang w:val="vi"/>
    </w:rPr>
  </w:style>
  <w:style w:type="paragraph" w:styleId="Revision">
    <w:name w:val="Revision"/>
    <w:hidden/>
    <w:uiPriority w:val="99"/>
    <w:semiHidden/>
    <w:rsid w:val="00763935"/>
    <w:pPr>
      <w:widowControl/>
      <w:autoSpaceDE/>
      <w:autoSpaceDN/>
    </w:pPr>
    <w:rPr>
      <w:rFonts w:ascii="Times New Roman" w:eastAsia="Times New Roman" w:hAnsi="Times New Roman" w:cs="Times New Roman"/>
      <w:sz w:val="26"/>
      <w:lang w:val="vi"/>
    </w:rPr>
  </w:style>
  <w:style w:type="paragraph" w:styleId="Caption">
    <w:name w:val="caption"/>
    <w:basedOn w:val="Normal"/>
    <w:next w:val="Normal"/>
    <w:uiPriority w:val="35"/>
    <w:unhideWhenUsed/>
    <w:qFormat/>
    <w:rsid w:val="004731E4"/>
    <w:pPr>
      <w:spacing w:after="200" w:line="240" w:lineRule="auto"/>
      <w:jc w:val="center"/>
    </w:pPr>
    <w:rPr>
      <w:i/>
      <w:iCs/>
      <w:color w:val="808080" w:themeColor="background1" w:themeShade="80"/>
      <w:sz w:val="24"/>
      <w:szCs w:val="18"/>
    </w:rPr>
  </w:style>
  <w:style w:type="character" w:styleId="Strong">
    <w:name w:val="Strong"/>
    <w:basedOn w:val="DefaultParagraphFont"/>
    <w:uiPriority w:val="22"/>
    <w:qFormat/>
    <w:rsid w:val="00D43A87"/>
    <w:rPr>
      <w:b/>
      <w:bCs/>
    </w:rPr>
  </w:style>
  <w:style w:type="paragraph" w:styleId="TableofFigures">
    <w:name w:val="table of figures"/>
    <w:basedOn w:val="Normal"/>
    <w:next w:val="Normal"/>
    <w:uiPriority w:val="99"/>
    <w:unhideWhenUsed/>
    <w:rsid w:val="00DC6181"/>
  </w:style>
  <w:style w:type="character" w:styleId="FollowedHyperlink">
    <w:name w:val="FollowedHyperlink"/>
    <w:basedOn w:val="DefaultParagraphFont"/>
    <w:uiPriority w:val="99"/>
    <w:semiHidden/>
    <w:unhideWhenUsed/>
    <w:rsid w:val="00E43517"/>
    <w:rPr>
      <w:color w:val="800080" w:themeColor="followedHyperlink"/>
      <w:u w:val="single"/>
    </w:rPr>
  </w:style>
  <w:style w:type="character" w:styleId="Emphasis">
    <w:name w:val="Emphasis"/>
    <w:basedOn w:val="DefaultParagraphFont"/>
    <w:uiPriority w:val="20"/>
    <w:qFormat/>
    <w:rsid w:val="00C9430E"/>
    <w:rPr>
      <w:i/>
      <w:iCs/>
    </w:rPr>
  </w:style>
  <w:style w:type="table" w:styleId="TableGridLight">
    <w:name w:val="Grid Table Light"/>
    <w:basedOn w:val="TableNormal"/>
    <w:uiPriority w:val="40"/>
    <w:rsid w:val="003F0F02"/>
    <w:pPr>
      <w:widowControl/>
      <w:autoSpaceDE/>
      <w:autoSpaceDN/>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de">
    <w:name w:val="Code"/>
    <w:basedOn w:val="Normal"/>
    <w:link w:val="CodeChar"/>
    <w:qFormat/>
    <w:rsid w:val="001952A5"/>
    <w:pPr>
      <w:shd w:val="clear" w:color="auto" w:fill="EEECE1" w:themeFill="background2"/>
      <w:jc w:val="left"/>
    </w:pPr>
    <w:rPr>
      <w:sz w:val="24"/>
      <w:szCs w:val="24"/>
    </w:rPr>
  </w:style>
  <w:style w:type="character" w:styleId="PlaceholderText">
    <w:name w:val="Placeholder Text"/>
    <w:basedOn w:val="DefaultParagraphFont"/>
    <w:uiPriority w:val="99"/>
    <w:semiHidden/>
    <w:rsid w:val="00624A2A"/>
    <w:rPr>
      <w:color w:val="808080"/>
    </w:rPr>
  </w:style>
  <w:style w:type="character" w:customStyle="1" w:styleId="a-size-extra-large">
    <w:name w:val="a-size-extra-large"/>
    <w:basedOn w:val="DefaultParagraphFont"/>
    <w:rsid w:val="00C315B1"/>
  </w:style>
  <w:style w:type="character" w:customStyle="1" w:styleId="a-size-large">
    <w:name w:val="a-size-large"/>
    <w:basedOn w:val="DefaultParagraphFont"/>
    <w:rsid w:val="00C315B1"/>
  </w:style>
  <w:style w:type="paragraph" w:styleId="TOC5">
    <w:name w:val="toc 5"/>
    <w:basedOn w:val="Normal"/>
    <w:next w:val="Normal"/>
    <w:autoRedefine/>
    <w:uiPriority w:val="39"/>
    <w:unhideWhenUsed/>
    <w:rsid w:val="00F36A04"/>
    <w:pPr>
      <w:widowControl/>
      <w:autoSpaceDE/>
      <w:autoSpaceDN/>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F36A04"/>
    <w:pPr>
      <w:widowControl/>
      <w:autoSpaceDE/>
      <w:autoSpaceDN/>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F36A04"/>
    <w:pPr>
      <w:widowControl/>
      <w:autoSpaceDE/>
      <w:autoSpaceDN/>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F36A04"/>
    <w:pPr>
      <w:widowControl/>
      <w:autoSpaceDE/>
      <w:autoSpaceDN/>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F36A04"/>
    <w:pPr>
      <w:widowControl/>
      <w:autoSpaceDE/>
      <w:autoSpaceDN/>
      <w:spacing w:after="100" w:line="259" w:lineRule="auto"/>
      <w:ind w:left="1760"/>
      <w:jc w:val="left"/>
    </w:pPr>
    <w:rPr>
      <w:rFonts w:asciiTheme="minorHAnsi" w:eastAsiaTheme="minorEastAsia" w:hAnsiTheme="minorHAnsi" w:cstheme="minorBidi"/>
      <w:sz w:val="22"/>
      <w:lang w:val="en-US"/>
    </w:rPr>
  </w:style>
  <w:style w:type="character" w:customStyle="1" w:styleId="UnresolvedMention1">
    <w:name w:val="Unresolved Mention1"/>
    <w:basedOn w:val="DefaultParagraphFont"/>
    <w:uiPriority w:val="99"/>
    <w:semiHidden/>
    <w:unhideWhenUsed/>
    <w:rsid w:val="00C320CC"/>
    <w:rPr>
      <w:color w:val="605E5C"/>
      <w:shd w:val="clear" w:color="auto" w:fill="E1DFDD"/>
    </w:rPr>
  </w:style>
  <w:style w:type="paragraph" w:customStyle="1" w:styleId="NormalSpace">
    <w:name w:val="NormalSpace"/>
    <w:basedOn w:val="Normal"/>
    <w:qFormat/>
    <w:rsid w:val="00DC5FED"/>
    <w:pPr>
      <w:ind w:firstLine="510"/>
    </w:pPr>
    <w:rPr>
      <w:lang w:val="en-US"/>
    </w:rPr>
  </w:style>
  <w:style w:type="character" w:customStyle="1" w:styleId="fontstyle01">
    <w:name w:val="fontstyle01"/>
    <w:basedOn w:val="DefaultParagraphFont"/>
    <w:rsid w:val="00172D01"/>
    <w:rPr>
      <w:rFonts w:ascii="Times New Roman" w:hAnsi="Times New Roman" w:cs="Times New Roman" w:hint="default"/>
      <w:b w:val="0"/>
      <w:bCs w:val="0"/>
      <w:i w:val="0"/>
      <w:iCs w:val="0"/>
      <w:color w:val="000000"/>
      <w:sz w:val="26"/>
      <w:szCs w:val="26"/>
    </w:rPr>
  </w:style>
  <w:style w:type="character" w:customStyle="1" w:styleId="BodyTextChar">
    <w:name w:val="Body Text Char"/>
    <w:basedOn w:val="DefaultParagraphFont"/>
    <w:link w:val="BodyText"/>
    <w:uiPriority w:val="1"/>
    <w:rsid w:val="007D702A"/>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F955EB"/>
    <w:rPr>
      <w:rFonts w:ascii="Times New Roman" w:eastAsia="Times New Roman" w:hAnsi="Times New Roman" w:cs="Times New Roman"/>
      <w:b/>
      <w:bCs/>
      <w:sz w:val="33"/>
      <w:szCs w:val="33"/>
      <w:lang w:val="vi"/>
    </w:rPr>
  </w:style>
  <w:style w:type="table" w:styleId="PlainTable1">
    <w:name w:val="Plain Table 1"/>
    <w:basedOn w:val="TableNormal"/>
    <w:uiPriority w:val="41"/>
    <w:rsid w:val="008C4E8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131BF1"/>
    <w:rPr>
      <w:rFonts w:asciiTheme="majorHAnsi" w:eastAsiaTheme="majorEastAsia" w:hAnsiTheme="majorHAnsi" w:cstheme="majorBidi"/>
      <w:color w:val="365F91" w:themeColor="accent1" w:themeShade="BF"/>
      <w:sz w:val="26"/>
      <w:lang w:val="vi"/>
    </w:rPr>
  </w:style>
  <w:style w:type="character" w:customStyle="1" w:styleId="Heading6Char">
    <w:name w:val="Heading 6 Char"/>
    <w:basedOn w:val="DefaultParagraphFont"/>
    <w:link w:val="Heading6"/>
    <w:uiPriority w:val="9"/>
    <w:rsid w:val="00847090"/>
    <w:rPr>
      <w:rFonts w:asciiTheme="majorHAnsi" w:eastAsiaTheme="majorEastAsia" w:hAnsiTheme="majorHAnsi" w:cstheme="majorBidi"/>
      <w:color w:val="243F60" w:themeColor="accent1" w:themeShade="7F"/>
      <w:sz w:val="26"/>
      <w:lang w:val="vi"/>
    </w:rPr>
  </w:style>
  <w:style w:type="character" w:customStyle="1" w:styleId="Heading1Char">
    <w:name w:val="Heading 1 Char"/>
    <w:basedOn w:val="DefaultParagraphFont"/>
    <w:link w:val="Heading1"/>
    <w:uiPriority w:val="9"/>
    <w:rsid w:val="00E11E29"/>
    <w:rPr>
      <w:rFonts w:ascii="Times New Roman" w:eastAsia="Times New Roman" w:hAnsi="Times New Roman" w:cs="Times New Roman"/>
      <w:b/>
      <w:bCs/>
      <w:sz w:val="32"/>
      <w:szCs w:val="26"/>
      <w:lang w:val="vi"/>
    </w:rPr>
  </w:style>
  <w:style w:type="character" w:styleId="UnresolvedMention">
    <w:name w:val="Unresolved Mention"/>
    <w:basedOn w:val="DefaultParagraphFont"/>
    <w:uiPriority w:val="99"/>
    <w:semiHidden/>
    <w:unhideWhenUsed/>
    <w:rsid w:val="00C45A7D"/>
    <w:rPr>
      <w:color w:val="605E5C"/>
      <w:shd w:val="clear" w:color="auto" w:fill="E1DFDD"/>
    </w:rPr>
  </w:style>
  <w:style w:type="paragraph" w:customStyle="1" w:styleId="ListSteps">
    <w:name w:val="List Steps"/>
    <w:basedOn w:val="Normal"/>
    <w:qFormat/>
    <w:rsid w:val="00DC2186"/>
    <w:pPr>
      <w:numPr>
        <w:numId w:val="3"/>
      </w:numPr>
      <w:tabs>
        <w:tab w:val="left" w:pos="0"/>
      </w:tabs>
    </w:pPr>
    <w:rPr>
      <w:lang w:val="en-US"/>
    </w:rPr>
  </w:style>
  <w:style w:type="paragraph" w:styleId="HTMLPreformatted">
    <w:name w:val="HTML Preformatted"/>
    <w:basedOn w:val="Normal"/>
    <w:link w:val="HTMLPreformattedChar"/>
    <w:uiPriority w:val="99"/>
    <w:semiHidden/>
    <w:unhideWhenUsed/>
    <w:rsid w:val="008D2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D2001"/>
    <w:rPr>
      <w:rFonts w:ascii="Courier New" w:eastAsia="Times New Roman" w:hAnsi="Courier New" w:cs="Courier New"/>
      <w:sz w:val="20"/>
      <w:szCs w:val="20"/>
    </w:rPr>
  </w:style>
  <w:style w:type="character" w:styleId="HTMLCode">
    <w:name w:val="HTML Code"/>
    <w:basedOn w:val="DefaultParagraphFont"/>
    <w:uiPriority w:val="99"/>
    <w:semiHidden/>
    <w:unhideWhenUsed/>
    <w:rsid w:val="008D2001"/>
    <w:rPr>
      <w:rFonts w:ascii="Courier New" w:eastAsia="Times New Roman" w:hAnsi="Courier New" w:cs="Courier New"/>
      <w:sz w:val="20"/>
      <w:szCs w:val="20"/>
    </w:rPr>
  </w:style>
  <w:style w:type="character" w:customStyle="1" w:styleId="first-token">
    <w:name w:val="first-token"/>
    <w:basedOn w:val="DefaultParagraphFont"/>
    <w:rsid w:val="00514113"/>
  </w:style>
  <w:style w:type="character" w:customStyle="1" w:styleId="mord">
    <w:name w:val="mord"/>
    <w:basedOn w:val="DefaultParagraphFont"/>
    <w:rsid w:val="00E2789D"/>
  </w:style>
  <w:style w:type="character" w:customStyle="1" w:styleId="vlist-s">
    <w:name w:val="vlist-s"/>
    <w:basedOn w:val="DefaultParagraphFont"/>
    <w:rsid w:val="00E2789D"/>
  </w:style>
  <w:style w:type="character" w:customStyle="1" w:styleId="mrel">
    <w:name w:val="mrel"/>
    <w:basedOn w:val="DefaultParagraphFont"/>
    <w:rsid w:val="00E2789D"/>
  </w:style>
  <w:style w:type="character" w:customStyle="1" w:styleId="mbin">
    <w:name w:val="mbin"/>
    <w:basedOn w:val="DefaultParagraphFont"/>
    <w:rsid w:val="00E2789D"/>
  </w:style>
  <w:style w:type="character" w:customStyle="1" w:styleId="katex-mathml">
    <w:name w:val="katex-mathml"/>
    <w:basedOn w:val="DefaultParagraphFont"/>
    <w:rsid w:val="00E2789D"/>
  </w:style>
  <w:style w:type="table" w:styleId="GridTable1Light-Accent5">
    <w:name w:val="Grid Table 1 Light Accent 5"/>
    <w:basedOn w:val="TableNormal"/>
    <w:uiPriority w:val="46"/>
    <w:rsid w:val="00F80495"/>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CodeChar">
    <w:name w:val="Code Char"/>
    <w:basedOn w:val="DefaultParagraphFont"/>
    <w:link w:val="Code"/>
    <w:locked/>
    <w:rsid w:val="00F626BB"/>
    <w:rPr>
      <w:rFonts w:ascii="Times New Roman" w:eastAsia="Times New Roman" w:hAnsi="Times New Roman" w:cs="Times New Roman"/>
      <w:sz w:val="24"/>
      <w:szCs w:val="24"/>
      <w:shd w:val="clear" w:color="auto" w:fill="EEECE1" w:themeFill="background2"/>
      <w:lang w:val="vi"/>
    </w:rPr>
  </w:style>
  <w:style w:type="paragraph" w:styleId="Bibliography">
    <w:name w:val="Bibliography"/>
    <w:basedOn w:val="Normal"/>
    <w:next w:val="Normal"/>
    <w:uiPriority w:val="37"/>
    <w:unhideWhenUsed/>
    <w:rsid w:val="006D59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9345">
      <w:bodyDiv w:val="1"/>
      <w:marLeft w:val="0"/>
      <w:marRight w:val="0"/>
      <w:marTop w:val="0"/>
      <w:marBottom w:val="0"/>
      <w:divBdr>
        <w:top w:val="none" w:sz="0" w:space="0" w:color="auto"/>
        <w:left w:val="none" w:sz="0" w:space="0" w:color="auto"/>
        <w:bottom w:val="none" w:sz="0" w:space="0" w:color="auto"/>
        <w:right w:val="none" w:sz="0" w:space="0" w:color="auto"/>
      </w:divBdr>
    </w:div>
    <w:div w:id="43602884">
      <w:bodyDiv w:val="1"/>
      <w:marLeft w:val="0"/>
      <w:marRight w:val="0"/>
      <w:marTop w:val="0"/>
      <w:marBottom w:val="0"/>
      <w:divBdr>
        <w:top w:val="none" w:sz="0" w:space="0" w:color="auto"/>
        <w:left w:val="none" w:sz="0" w:space="0" w:color="auto"/>
        <w:bottom w:val="none" w:sz="0" w:space="0" w:color="auto"/>
        <w:right w:val="none" w:sz="0" w:space="0" w:color="auto"/>
      </w:divBdr>
      <w:divsChild>
        <w:div w:id="989360473">
          <w:marLeft w:val="0"/>
          <w:marRight w:val="0"/>
          <w:marTop w:val="0"/>
          <w:marBottom w:val="0"/>
          <w:divBdr>
            <w:top w:val="none" w:sz="0" w:space="0" w:color="auto"/>
            <w:left w:val="none" w:sz="0" w:space="0" w:color="auto"/>
            <w:bottom w:val="none" w:sz="0" w:space="0" w:color="auto"/>
            <w:right w:val="none" w:sz="0" w:space="0" w:color="auto"/>
          </w:divBdr>
          <w:divsChild>
            <w:div w:id="58807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9545">
      <w:bodyDiv w:val="1"/>
      <w:marLeft w:val="0"/>
      <w:marRight w:val="0"/>
      <w:marTop w:val="0"/>
      <w:marBottom w:val="0"/>
      <w:divBdr>
        <w:top w:val="none" w:sz="0" w:space="0" w:color="auto"/>
        <w:left w:val="none" w:sz="0" w:space="0" w:color="auto"/>
        <w:bottom w:val="none" w:sz="0" w:space="0" w:color="auto"/>
        <w:right w:val="none" w:sz="0" w:space="0" w:color="auto"/>
      </w:divBdr>
    </w:div>
    <w:div w:id="71247394">
      <w:bodyDiv w:val="1"/>
      <w:marLeft w:val="0"/>
      <w:marRight w:val="0"/>
      <w:marTop w:val="0"/>
      <w:marBottom w:val="0"/>
      <w:divBdr>
        <w:top w:val="none" w:sz="0" w:space="0" w:color="auto"/>
        <w:left w:val="none" w:sz="0" w:space="0" w:color="auto"/>
        <w:bottom w:val="none" w:sz="0" w:space="0" w:color="auto"/>
        <w:right w:val="none" w:sz="0" w:space="0" w:color="auto"/>
      </w:divBdr>
    </w:div>
    <w:div w:id="72357209">
      <w:bodyDiv w:val="1"/>
      <w:marLeft w:val="0"/>
      <w:marRight w:val="0"/>
      <w:marTop w:val="0"/>
      <w:marBottom w:val="0"/>
      <w:divBdr>
        <w:top w:val="none" w:sz="0" w:space="0" w:color="auto"/>
        <w:left w:val="none" w:sz="0" w:space="0" w:color="auto"/>
        <w:bottom w:val="none" w:sz="0" w:space="0" w:color="auto"/>
        <w:right w:val="none" w:sz="0" w:space="0" w:color="auto"/>
      </w:divBdr>
      <w:divsChild>
        <w:div w:id="180240011">
          <w:marLeft w:val="0"/>
          <w:marRight w:val="0"/>
          <w:marTop w:val="0"/>
          <w:marBottom w:val="0"/>
          <w:divBdr>
            <w:top w:val="none" w:sz="0" w:space="0" w:color="auto"/>
            <w:left w:val="none" w:sz="0" w:space="0" w:color="auto"/>
            <w:bottom w:val="none" w:sz="0" w:space="0" w:color="auto"/>
            <w:right w:val="none" w:sz="0" w:space="0" w:color="auto"/>
          </w:divBdr>
          <w:divsChild>
            <w:div w:id="126257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9571">
      <w:bodyDiv w:val="1"/>
      <w:marLeft w:val="0"/>
      <w:marRight w:val="0"/>
      <w:marTop w:val="0"/>
      <w:marBottom w:val="0"/>
      <w:divBdr>
        <w:top w:val="none" w:sz="0" w:space="0" w:color="auto"/>
        <w:left w:val="none" w:sz="0" w:space="0" w:color="auto"/>
        <w:bottom w:val="none" w:sz="0" w:space="0" w:color="auto"/>
        <w:right w:val="none" w:sz="0" w:space="0" w:color="auto"/>
      </w:divBdr>
    </w:div>
    <w:div w:id="80027165">
      <w:bodyDiv w:val="1"/>
      <w:marLeft w:val="0"/>
      <w:marRight w:val="0"/>
      <w:marTop w:val="0"/>
      <w:marBottom w:val="0"/>
      <w:divBdr>
        <w:top w:val="none" w:sz="0" w:space="0" w:color="auto"/>
        <w:left w:val="none" w:sz="0" w:space="0" w:color="auto"/>
        <w:bottom w:val="none" w:sz="0" w:space="0" w:color="auto"/>
        <w:right w:val="none" w:sz="0" w:space="0" w:color="auto"/>
      </w:divBdr>
    </w:div>
    <w:div w:id="92211982">
      <w:bodyDiv w:val="1"/>
      <w:marLeft w:val="0"/>
      <w:marRight w:val="0"/>
      <w:marTop w:val="0"/>
      <w:marBottom w:val="0"/>
      <w:divBdr>
        <w:top w:val="none" w:sz="0" w:space="0" w:color="auto"/>
        <w:left w:val="none" w:sz="0" w:space="0" w:color="auto"/>
        <w:bottom w:val="none" w:sz="0" w:space="0" w:color="auto"/>
        <w:right w:val="none" w:sz="0" w:space="0" w:color="auto"/>
      </w:divBdr>
      <w:divsChild>
        <w:div w:id="1618876378">
          <w:marLeft w:val="0"/>
          <w:marRight w:val="0"/>
          <w:marTop w:val="0"/>
          <w:marBottom w:val="0"/>
          <w:divBdr>
            <w:top w:val="none" w:sz="0" w:space="0" w:color="auto"/>
            <w:left w:val="none" w:sz="0" w:space="0" w:color="auto"/>
            <w:bottom w:val="none" w:sz="0" w:space="0" w:color="auto"/>
            <w:right w:val="none" w:sz="0" w:space="0" w:color="auto"/>
          </w:divBdr>
          <w:divsChild>
            <w:div w:id="17409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4177">
      <w:bodyDiv w:val="1"/>
      <w:marLeft w:val="0"/>
      <w:marRight w:val="0"/>
      <w:marTop w:val="0"/>
      <w:marBottom w:val="0"/>
      <w:divBdr>
        <w:top w:val="none" w:sz="0" w:space="0" w:color="auto"/>
        <w:left w:val="none" w:sz="0" w:space="0" w:color="auto"/>
        <w:bottom w:val="none" w:sz="0" w:space="0" w:color="auto"/>
        <w:right w:val="none" w:sz="0" w:space="0" w:color="auto"/>
      </w:divBdr>
    </w:div>
    <w:div w:id="115492733">
      <w:bodyDiv w:val="1"/>
      <w:marLeft w:val="0"/>
      <w:marRight w:val="0"/>
      <w:marTop w:val="0"/>
      <w:marBottom w:val="0"/>
      <w:divBdr>
        <w:top w:val="none" w:sz="0" w:space="0" w:color="auto"/>
        <w:left w:val="none" w:sz="0" w:space="0" w:color="auto"/>
        <w:bottom w:val="none" w:sz="0" w:space="0" w:color="auto"/>
        <w:right w:val="none" w:sz="0" w:space="0" w:color="auto"/>
      </w:divBdr>
    </w:div>
    <w:div w:id="120193780">
      <w:bodyDiv w:val="1"/>
      <w:marLeft w:val="0"/>
      <w:marRight w:val="0"/>
      <w:marTop w:val="0"/>
      <w:marBottom w:val="0"/>
      <w:divBdr>
        <w:top w:val="none" w:sz="0" w:space="0" w:color="auto"/>
        <w:left w:val="none" w:sz="0" w:space="0" w:color="auto"/>
        <w:bottom w:val="none" w:sz="0" w:space="0" w:color="auto"/>
        <w:right w:val="none" w:sz="0" w:space="0" w:color="auto"/>
      </w:divBdr>
    </w:div>
    <w:div w:id="132404668">
      <w:bodyDiv w:val="1"/>
      <w:marLeft w:val="0"/>
      <w:marRight w:val="0"/>
      <w:marTop w:val="0"/>
      <w:marBottom w:val="0"/>
      <w:divBdr>
        <w:top w:val="none" w:sz="0" w:space="0" w:color="auto"/>
        <w:left w:val="none" w:sz="0" w:space="0" w:color="auto"/>
        <w:bottom w:val="none" w:sz="0" w:space="0" w:color="auto"/>
        <w:right w:val="none" w:sz="0" w:space="0" w:color="auto"/>
      </w:divBdr>
    </w:div>
    <w:div w:id="135538753">
      <w:bodyDiv w:val="1"/>
      <w:marLeft w:val="0"/>
      <w:marRight w:val="0"/>
      <w:marTop w:val="0"/>
      <w:marBottom w:val="0"/>
      <w:divBdr>
        <w:top w:val="none" w:sz="0" w:space="0" w:color="auto"/>
        <w:left w:val="none" w:sz="0" w:space="0" w:color="auto"/>
        <w:bottom w:val="none" w:sz="0" w:space="0" w:color="auto"/>
        <w:right w:val="none" w:sz="0" w:space="0" w:color="auto"/>
      </w:divBdr>
    </w:div>
    <w:div w:id="146171098">
      <w:bodyDiv w:val="1"/>
      <w:marLeft w:val="0"/>
      <w:marRight w:val="0"/>
      <w:marTop w:val="0"/>
      <w:marBottom w:val="0"/>
      <w:divBdr>
        <w:top w:val="none" w:sz="0" w:space="0" w:color="auto"/>
        <w:left w:val="none" w:sz="0" w:space="0" w:color="auto"/>
        <w:bottom w:val="none" w:sz="0" w:space="0" w:color="auto"/>
        <w:right w:val="none" w:sz="0" w:space="0" w:color="auto"/>
      </w:divBdr>
    </w:div>
    <w:div w:id="160390618">
      <w:bodyDiv w:val="1"/>
      <w:marLeft w:val="0"/>
      <w:marRight w:val="0"/>
      <w:marTop w:val="0"/>
      <w:marBottom w:val="0"/>
      <w:divBdr>
        <w:top w:val="none" w:sz="0" w:space="0" w:color="auto"/>
        <w:left w:val="none" w:sz="0" w:space="0" w:color="auto"/>
        <w:bottom w:val="none" w:sz="0" w:space="0" w:color="auto"/>
        <w:right w:val="none" w:sz="0" w:space="0" w:color="auto"/>
      </w:divBdr>
    </w:div>
    <w:div w:id="165096351">
      <w:bodyDiv w:val="1"/>
      <w:marLeft w:val="0"/>
      <w:marRight w:val="0"/>
      <w:marTop w:val="0"/>
      <w:marBottom w:val="0"/>
      <w:divBdr>
        <w:top w:val="none" w:sz="0" w:space="0" w:color="auto"/>
        <w:left w:val="none" w:sz="0" w:space="0" w:color="auto"/>
        <w:bottom w:val="none" w:sz="0" w:space="0" w:color="auto"/>
        <w:right w:val="none" w:sz="0" w:space="0" w:color="auto"/>
      </w:divBdr>
    </w:div>
    <w:div w:id="168061144">
      <w:bodyDiv w:val="1"/>
      <w:marLeft w:val="0"/>
      <w:marRight w:val="0"/>
      <w:marTop w:val="0"/>
      <w:marBottom w:val="0"/>
      <w:divBdr>
        <w:top w:val="none" w:sz="0" w:space="0" w:color="auto"/>
        <w:left w:val="none" w:sz="0" w:space="0" w:color="auto"/>
        <w:bottom w:val="none" w:sz="0" w:space="0" w:color="auto"/>
        <w:right w:val="none" w:sz="0" w:space="0" w:color="auto"/>
      </w:divBdr>
    </w:div>
    <w:div w:id="198516456">
      <w:bodyDiv w:val="1"/>
      <w:marLeft w:val="0"/>
      <w:marRight w:val="0"/>
      <w:marTop w:val="0"/>
      <w:marBottom w:val="0"/>
      <w:divBdr>
        <w:top w:val="none" w:sz="0" w:space="0" w:color="auto"/>
        <w:left w:val="none" w:sz="0" w:space="0" w:color="auto"/>
        <w:bottom w:val="none" w:sz="0" w:space="0" w:color="auto"/>
        <w:right w:val="none" w:sz="0" w:space="0" w:color="auto"/>
      </w:divBdr>
    </w:div>
    <w:div w:id="201746928">
      <w:bodyDiv w:val="1"/>
      <w:marLeft w:val="0"/>
      <w:marRight w:val="0"/>
      <w:marTop w:val="0"/>
      <w:marBottom w:val="0"/>
      <w:divBdr>
        <w:top w:val="none" w:sz="0" w:space="0" w:color="auto"/>
        <w:left w:val="none" w:sz="0" w:space="0" w:color="auto"/>
        <w:bottom w:val="none" w:sz="0" w:space="0" w:color="auto"/>
        <w:right w:val="none" w:sz="0" w:space="0" w:color="auto"/>
      </w:divBdr>
    </w:div>
    <w:div w:id="222912150">
      <w:bodyDiv w:val="1"/>
      <w:marLeft w:val="0"/>
      <w:marRight w:val="0"/>
      <w:marTop w:val="0"/>
      <w:marBottom w:val="0"/>
      <w:divBdr>
        <w:top w:val="none" w:sz="0" w:space="0" w:color="auto"/>
        <w:left w:val="none" w:sz="0" w:space="0" w:color="auto"/>
        <w:bottom w:val="none" w:sz="0" w:space="0" w:color="auto"/>
        <w:right w:val="none" w:sz="0" w:space="0" w:color="auto"/>
      </w:divBdr>
    </w:div>
    <w:div w:id="229460136">
      <w:bodyDiv w:val="1"/>
      <w:marLeft w:val="0"/>
      <w:marRight w:val="0"/>
      <w:marTop w:val="0"/>
      <w:marBottom w:val="0"/>
      <w:divBdr>
        <w:top w:val="none" w:sz="0" w:space="0" w:color="auto"/>
        <w:left w:val="none" w:sz="0" w:space="0" w:color="auto"/>
        <w:bottom w:val="none" w:sz="0" w:space="0" w:color="auto"/>
        <w:right w:val="none" w:sz="0" w:space="0" w:color="auto"/>
      </w:divBdr>
    </w:div>
    <w:div w:id="229582886">
      <w:bodyDiv w:val="1"/>
      <w:marLeft w:val="0"/>
      <w:marRight w:val="0"/>
      <w:marTop w:val="0"/>
      <w:marBottom w:val="0"/>
      <w:divBdr>
        <w:top w:val="none" w:sz="0" w:space="0" w:color="auto"/>
        <w:left w:val="none" w:sz="0" w:space="0" w:color="auto"/>
        <w:bottom w:val="none" w:sz="0" w:space="0" w:color="auto"/>
        <w:right w:val="none" w:sz="0" w:space="0" w:color="auto"/>
      </w:divBdr>
    </w:div>
    <w:div w:id="237443444">
      <w:bodyDiv w:val="1"/>
      <w:marLeft w:val="0"/>
      <w:marRight w:val="0"/>
      <w:marTop w:val="0"/>
      <w:marBottom w:val="0"/>
      <w:divBdr>
        <w:top w:val="none" w:sz="0" w:space="0" w:color="auto"/>
        <w:left w:val="none" w:sz="0" w:space="0" w:color="auto"/>
        <w:bottom w:val="none" w:sz="0" w:space="0" w:color="auto"/>
        <w:right w:val="none" w:sz="0" w:space="0" w:color="auto"/>
      </w:divBdr>
    </w:div>
    <w:div w:id="245842325">
      <w:bodyDiv w:val="1"/>
      <w:marLeft w:val="0"/>
      <w:marRight w:val="0"/>
      <w:marTop w:val="0"/>
      <w:marBottom w:val="0"/>
      <w:divBdr>
        <w:top w:val="none" w:sz="0" w:space="0" w:color="auto"/>
        <w:left w:val="none" w:sz="0" w:space="0" w:color="auto"/>
        <w:bottom w:val="none" w:sz="0" w:space="0" w:color="auto"/>
        <w:right w:val="none" w:sz="0" w:space="0" w:color="auto"/>
      </w:divBdr>
    </w:div>
    <w:div w:id="249855068">
      <w:bodyDiv w:val="1"/>
      <w:marLeft w:val="0"/>
      <w:marRight w:val="0"/>
      <w:marTop w:val="0"/>
      <w:marBottom w:val="0"/>
      <w:divBdr>
        <w:top w:val="none" w:sz="0" w:space="0" w:color="auto"/>
        <w:left w:val="none" w:sz="0" w:space="0" w:color="auto"/>
        <w:bottom w:val="none" w:sz="0" w:space="0" w:color="auto"/>
        <w:right w:val="none" w:sz="0" w:space="0" w:color="auto"/>
      </w:divBdr>
    </w:div>
    <w:div w:id="259916523">
      <w:bodyDiv w:val="1"/>
      <w:marLeft w:val="0"/>
      <w:marRight w:val="0"/>
      <w:marTop w:val="0"/>
      <w:marBottom w:val="0"/>
      <w:divBdr>
        <w:top w:val="none" w:sz="0" w:space="0" w:color="auto"/>
        <w:left w:val="none" w:sz="0" w:space="0" w:color="auto"/>
        <w:bottom w:val="none" w:sz="0" w:space="0" w:color="auto"/>
        <w:right w:val="none" w:sz="0" w:space="0" w:color="auto"/>
      </w:divBdr>
    </w:div>
    <w:div w:id="279000531">
      <w:bodyDiv w:val="1"/>
      <w:marLeft w:val="0"/>
      <w:marRight w:val="0"/>
      <w:marTop w:val="0"/>
      <w:marBottom w:val="0"/>
      <w:divBdr>
        <w:top w:val="none" w:sz="0" w:space="0" w:color="auto"/>
        <w:left w:val="none" w:sz="0" w:space="0" w:color="auto"/>
        <w:bottom w:val="none" w:sz="0" w:space="0" w:color="auto"/>
        <w:right w:val="none" w:sz="0" w:space="0" w:color="auto"/>
      </w:divBdr>
    </w:div>
    <w:div w:id="280380270">
      <w:bodyDiv w:val="1"/>
      <w:marLeft w:val="0"/>
      <w:marRight w:val="0"/>
      <w:marTop w:val="0"/>
      <w:marBottom w:val="0"/>
      <w:divBdr>
        <w:top w:val="none" w:sz="0" w:space="0" w:color="auto"/>
        <w:left w:val="none" w:sz="0" w:space="0" w:color="auto"/>
        <w:bottom w:val="none" w:sz="0" w:space="0" w:color="auto"/>
        <w:right w:val="none" w:sz="0" w:space="0" w:color="auto"/>
      </w:divBdr>
    </w:div>
    <w:div w:id="302396786">
      <w:bodyDiv w:val="1"/>
      <w:marLeft w:val="0"/>
      <w:marRight w:val="0"/>
      <w:marTop w:val="0"/>
      <w:marBottom w:val="0"/>
      <w:divBdr>
        <w:top w:val="none" w:sz="0" w:space="0" w:color="auto"/>
        <w:left w:val="none" w:sz="0" w:space="0" w:color="auto"/>
        <w:bottom w:val="none" w:sz="0" w:space="0" w:color="auto"/>
        <w:right w:val="none" w:sz="0" w:space="0" w:color="auto"/>
      </w:divBdr>
    </w:div>
    <w:div w:id="304090719">
      <w:bodyDiv w:val="1"/>
      <w:marLeft w:val="0"/>
      <w:marRight w:val="0"/>
      <w:marTop w:val="0"/>
      <w:marBottom w:val="0"/>
      <w:divBdr>
        <w:top w:val="none" w:sz="0" w:space="0" w:color="auto"/>
        <w:left w:val="none" w:sz="0" w:space="0" w:color="auto"/>
        <w:bottom w:val="none" w:sz="0" w:space="0" w:color="auto"/>
        <w:right w:val="none" w:sz="0" w:space="0" w:color="auto"/>
      </w:divBdr>
      <w:divsChild>
        <w:div w:id="699547459">
          <w:marLeft w:val="0"/>
          <w:marRight w:val="0"/>
          <w:marTop w:val="0"/>
          <w:marBottom w:val="0"/>
          <w:divBdr>
            <w:top w:val="none" w:sz="0" w:space="0" w:color="auto"/>
            <w:left w:val="none" w:sz="0" w:space="0" w:color="auto"/>
            <w:bottom w:val="none" w:sz="0" w:space="0" w:color="auto"/>
            <w:right w:val="none" w:sz="0" w:space="0" w:color="auto"/>
          </w:divBdr>
        </w:div>
        <w:div w:id="843322142">
          <w:marLeft w:val="0"/>
          <w:marRight w:val="0"/>
          <w:marTop w:val="0"/>
          <w:marBottom w:val="0"/>
          <w:divBdr>
            <w:top w:val="none" w:sz="0" w:space="0" w:color="auto"/>
            <w:left w:val="none" w:sz="0" w:space="0" w:color="auto"/>
            <w:bottom w:val="none" w:sz="0" w:space="0" w:color="auto"/>
            <w:right w:val="none" w:sz="0" w:space="0" w:color="auto"/>
          </w:divBdr>
        </w:div>
        <w:div w:id="1239251554">
          <w:marLeft w:val="0"/>
          <w:marRight w:val="0"/>
          <w:marTop w:val="0"/>
          <w:marBottom w:val="0"/>
          <w:divBdr>
            <w:top w:val="none" w:sz="0" w:space="0" w:color="auto"/>
            <w:left w:val="none" w:sz="0" w:space="0" w:color="auto"/>
            <w:bottom w:val="none" w:sz="0" w:space="0" w:color="auto"/>
            <w:right w:val="none" w:sz="0" w:space="0" w:color="auto"/>
          </w:divBdr>
        </w:div>
        <w:div w:id="1912352238">
          <w:marLeft w:val="0"/>
          <w:marRight w:val="0"/>
          <w:marTop w:val="0"/>
          <w:marBottom w:val="0"/>
          <w:divBdr>
            <w:top w:val="none" w:sz="0" w:space="0" w:color="auto"/>
            <w:left w:val="none" w:sz="0" w:space="0" w:color="auto"/>
            <w:bottom w:val="none" w:sz="0" w:space="0" w:color="auto"/>
            <w:right w:val="none" w:sz="0" w:space="0" w:color="auto"/>
          </w:divBdr>
        </w:div>
      </w:divsChild>
    </w:div>
    <w:div w:id="309485957">
      <w:bodyDiv w:val="1"/>
      <w:marLeft w:val="0"/>
      <w:marRight w:val="0"/>
      <w:marTop w:val="0"/>
      <w:marBottom w:val="0"/>
      <w:divBdr>
        <w:top w:val="none" w:sz="0" w:space="0" w:color="auto"/>
        <w:left w:val="none" w:sz="0" w:space="0" w:color="auto"/>
        <w:bottom w:val="none" w:sz="0" w:space="0" w:color="auto"/>
        <w:right w:val="none" w:sz="0" w:space="0" w:color="auto"/>
      </w:divBdr>
    </w:div>
    <w:div w:id="314115272">
      <w:bodyDiv w:val="1"/>
      <w:marLeft w:val="0"/>
      <w:marRight w:val="0"/>
      <w:marTop w:val="0"/>
      <w:marBottom w:val="0"/>
      <w:divBdr>
        <w:top w:val="none" w:sz="0" w:space="0" w:color="auto"/>
        <w:left w:val="none" w:sz="0" w:space="0" w:color="auto"/>
        <w:bottom w:val="none" w:sz="0" w:space="0" w:color="auto"/>
        <w:right w:val="none" w:sz="0" w:space="0" w:color="auto"/>
      </w:divBdr>
    </w:div>
    <w:div w:id="318382559">
      <w:bodyDiv w:val="1"/>
      <w:marLeft w:val="0"/>
      <w:marRight w:val="0"/>
      <w:marTop w:val="0"/>
      <w:marBottom w:val="0"/>
      <w:divBdr>
        <w:top w:val="none" w:sz="0" w:space="0" w:color="auto"/>
        <w:left w:val="none" w:sz="0" w:space="0" w:color="auto"/>
        <w:bottom w:val="none" w:sz="0" w:space="0" w:color="auto"/>
        <w:right w:val="none" w:sz="0" w:space="0" w:color="auto"/>
      </w:divBdr>
    </w:div>
    <w:div w:id="320624243">
      <w:bodyDiv w:val="1"/>
      <w:marLeft w:val="0"/>
      <w:marRight w:val="0"/>
      <w:marTop w:val="0"/>
      <w:marBottom w:val="0"/>
      <w:divBdr>
        <w:top w:val="none" w:sz="0" w:space="0" w:color="auto"/>
        <w:left w:val="none" w:sz="0" w:space="0" w:color="auto"/>
        <w:bottom w:val="none" w:sz="0" w:space="0" w:color="auto"/>
        <w:right w:val="none" w:sz="0" w:space="0" w:color="auto"/>
      </w:divBdr>
    </w:div>
    <w:div w:id="321585408">
      <w:bodyDiv w:val="1"/>
      <w:marLeft w:val="0"/>
      <w:marRight w:val="0"/>
      <w:marTop w:val="0"/>
      <w:marBottom w:val="0"/>
      <w:divBdr>
        <w:top w:val="none" w:sz="0" w:space="0" w:color="auto"/>
        <w:left w:val="none" w:sz="0" w:space="0" w:color="auto"/>
        <w:bottom w:val="none" w:sz="0" w:space="0" w:color="auto"/>
        <w:right w:val="none" w:sz="0" w:space="0" w:color="auto"/>
      </w:divBdr>
    </w:div>
    <w:div w:id="327028668">
      <w:bodyDiv w:val="1"/>
      <w:marLeft w:val="0"/>
      <w:marRight w:val="0"/>
      <w:marTop w:val="0"/>
      <w:marBottom w:val="0"/>
      <w:divBdr>
        <w:top w:val="none" w:sz="0" w:space="0" w:color="auto"/>
        <w:left w:val="none" w:sz="0" w:space="0" w:color="auto"/>
        <w:bottom w:val="none" w:sz="0" w:space="0" w:color="auto"/>
        <w:right w:val="none" w:sz="0" w:space="0" w:color="auto"/>
      </w:divBdr>
      <w:divsChild>
        <w:div w:id="975178967">
          <w:marLeft w:val="0"/>
          <w:marRight w:val="0"/>
          <w:marTop w:val="0"/>
          <w:marBottom w:val="0"/>
          <w:divBdr>
            <w:top w:val="none" w:sz="0" w:space="0" w:color="auto"/>
            <w:left w:val="none" w:sz="0" w:space="0" w:color="auto"/>
            <w:bottom w:val="none" w:sz="0" w:space="0" w:color="auto"/>
            <w:right w:val="none" w:sz="0" w:space="0" w:color="auto"/>
          </w:divBdr>
          <w:divsChild>
            <w:div w:id="17819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7873">
      <w:bodyDiv w:val="1"/>
      <w:marLeft w:val="0"/>
      <w:marRight w:val="0"/>
      <w:marTop w:val="0"/>
      <w:marBottom w:val="0"/>
      <w:divBdr>
        <w:top w:val="none" w:sz="0" w:space="0" w:color="auto"/>
        <w:left w:val="none" w:sz="0" w:space="0" w:color="auto"/>
        <w:bottom w:val="none" w:sz="0" w:space="0" w:color="auto"/>
        <w:right w:val="none" w:sz="0" w:space="0" w:color="auto"/>
      </w:divBdr>
    </w:div>
    <w:div w:id="346059739">
      <w:bodyDiv w:val="1"/>
      <w:marLeft w:val="0"/>
      <w:marRight w:val="0"/>
      <w:marTop w:val="0"/>
      <w:marBottom w:val="0"/>
      <w:divBdr>
        <w:top w:val="none" w:sz="0" w:space="0" w:color="auto"/>
        <w:left w:val="none" w:sz="0" w:space="0" w:color="auto"/>
        <w:bottom w:val="none" w:sz="0" w:space="0" w:color="auto"/>
        <w:right w:val="none" w:sz="0" w:space="0" w:color="auto"/>
      </w:divBdr>
    </w:div>
    <w:div w:id="360056906">
      <w:bodyDiv w:val="1"/>
      <w:marLeft w:val="0"/>
      <w:marRight w:val="0"/>
      <w:marTop w:val="0"/>
      <w:marBottom w:val="0"/>
      <w:divBdr>
        <w:top w:val="none" w:sz="0" w:space="0" w:color="auto"/>
        <w:left w:val="none" w:sz="0" w:space="0" w:color="auto"/>
        <w:bottom w:val="none" w:sz="0" w:space="0" w:color="auto"/>
        <w:right w:val="none" w:sz="0" w:space="0" w:color="auto"/>
      </w:divBdr>
    </w:div>
    <w:div w:id="373042126">
      <w:bodyDiv w:val="1"/>
      <w:marLeft w:val="0"/>
      <w:marRight w:val="0"/>
      <w:marTop w:val="0"/>
      <w:marBottom w:val="0"/>
      <w:divBdr>
        <w:top w:val="none" w:sz="0" w:space="0" w:color="auto"/>
        <w:left w:val="none" w:sz="0" w:space="0" w:color="auto"/>
        <w:bottom w:val="none" w:sz="0" w:space="0" w:color="auto"/>
        <w:right w:val="none" w:sz="0" w:space="0" w:color="auto"/>
      </w:divBdr>
    </w:div>
    <w:div w:id="377706874">
      <w:bodyDiv w:val="1"/>
      <w:marLeft w:val="0"/>
      <w:marRight w:val="0"/>
      <w:marTop w:val="0"/>
      <w:marBottom w:val="0"/>
      <w:divBdr>
        <w:top w:val="none" w:sz="0" w:space="0" w:color="auto"/>
        <w:left w:val="none" w:sz="0" w:space="0" w:color="auto"/>
        <w:bottom w:val="none" w:sz="0" w:space="0" w:color="auto"/>
        <w:right w:val="none" w:sz="0" w:space="0" w:color="auto"/>
      </w:divBdr>
    </w:div>
    <w:div w:id="382489254">
      <w:bodyDiv w:val="1"/>
      <w:marLeft w:val="0"/>
      <w:marRight w:val="0"/>
      <w:marTop w:val="0"/>
      <w:marBottom w:val="0"/>
      <w:divBdr>
        <w:top w:val="none" w:sz="0" w:space="0" w:color="auto"/>
        <w:left w:val="none" w:sz="0" w:space="0" w:color="auto"/>
        <w:bottom w:val="none" w:sz="0" w:space="0" w:color="auto"/>
        <w:right w:val="none" w:sz="0" w:space="0" w:color="auto"/>
      </w:divBdr>
    </w:div>
    <w:div w:id="388117093">
      <w:bodyDiv w:val="1"/>
      <w:marLeft w:val="0"/>
      <w:marRight w:val="0"/>
      <w:marTop w:val="0"/>
      <w:marBottom w:val="0"/>
      <w:divBdr>
        <w:top w:val="none" w:sz="0" w:space="0" w:color="auto"/>
        <w:left w:val="none" w:sz="0" w:space="0" w:color="auto"/>
        <w:bottom w:val="none" w:sz="0" w:space="0" w:color="auto"/>
        <w:right w:val="none" w:sz="0" w:space="0" w:color="auto"/>
      </w:divBdr>
      <w:divsChild>
        <w:div w:id="478545804">
          <w:marLeft w:val="0"/>
          <w:marRight w:val="0"/>
          <w:marTop w:val="0"/>
          <w:marBottom w:val="0"/>
          <w:divBdr>
            <w:top w:val="none" w:sz="0" w:space="0" w:color="auto"/>
            <w:left w:val="none" w:sz="0" w:space="0" w:color="auto"/>
            <w:bottom w:val="none" w:sz="0" w:space="0" w:color="auto"/>
            <w:right w:val="none" w:sz="0" w:space="0" w:color="auto"/>
          </w:divBdr>
        </w:div>
        <w:div w:id="681323090">
          <w:marLeft w:val="0"/>
          <w:marRight w:val="0"/>
          <w:marTop w:val="0"/>
          <w:marBottom w:val="0"/>
          <w:divBdr>
            <w:top w:val="none" w:sz="0" w:space="0" w:color="auto"/>
            <w:left w:val="none" w:sz="0" w:space="0" w:color="auto"/>
            <w:bottom w:val="none" w:sz="0" w:space="0" w:color="auto"/>
            <w:right w:val="none" w:sz="0" w:space="0" w:color="auto"/>
          </w:divBdr>
        </w:div>
        <w:div w:id="807165411">
          <w:marLeft w:val="0"/>
          <w:marRight w:val="0"/>
          <w:marTop w:val="0"/>
          <w:marBottom w:val="0"/>
          <w:divBdr>
            <w:top w:val="none" w:sz="0" w:space="0" w:color="auto"/>
            <w:left w:val="none" w:sz="0" w:space="0" w:color="auto"/>
            <w:bottom w:val="none" w:sz="0" w:space="0" w:color="auto"/>
            <w:right w:val="none" w:sz="0" w:space="0" w:color="auto"/>
          </w:divBdr>
        </w:div>
        <w:div w:id="1473597050">
          <w:marLeft w:val="0"/>
          <w:marRight w:val="0"/>
          <w:marTop w:val="0"/>
          <w:marBottom w:val="0"/>
          <w:divBdr>
            <w:top w:val="none" w:sz="0" w:space="0" w:color="auto"/>
            <w:left w:val="none" w:sz="0" w:space="0" w:color="auto"/>
            <w:bottom w:val="none" w:sz="0" w:space="0" w:color="auto"/>
            <w:right w:val="none" w:sz="0" w:space="0" w:color="auto"/>
          </w:divBdr>
        </w:div>
        <w:div w:id="1819805904">
          <w:marLeft w:val="0"/>
          <w:marRight w:val="0"/>
          <w:marTop w:val="0"/>
          <w:marBottom w:val="0"/>
          <w:divBdr>
            <w:top w:val="none" w:sz="0" w:space="0" w:color="auto"/>
            <w:left w:val="none" w:sz="0" w:space="0" w:color="auto"/>
            <w:bottom w:val="none" w:sz="0" w:space="0" w:color="auto"/>
            <w:right w:val="none" w:sz="0" w:space="0" w:color="auto"/>
          </w:divBdr>
        </w:div>
      </w:divsChild>
    </w:div>
    <w:div w:id="395009710">
      <w:bodyDiv w:val="1"/>
      <w:marLeft w:val="0"/>
      <w:marRight w:val="0"/>
      <w:marTop w:val="0"/>
      <w:marBottom w:val="0"/>
      <w:divBdr>
        <w:top w:val="none" w:sz="0" w:space="0" w:color="auto"/>
        <w:left w:val="none" w:sz="0" w:space="0" w:color="auto"/>
        <w:bottom w:val="none" w:sz="0" w:space="0" w:color="auto"/>
        <w:right w:val="none" w:sz="0" w:space="0" w:color="auto"/>
      </w:divBdr>
    </w:div>
    <w:div w:id="414980242">
      <w:bodyDiv w:val="1"/>
      <w:marLeft w:val="0"/>
      <w:marRight w:val="0"/>
      <w:marTop w:val="0"/>
      <w:marBottom w:val="0"/>
      <w:divBdr>
        <w:top w:val="none" w:sz="0" w:space="0" w:color="auto"/>
        <w:left w:val="none" w:sz="0" w:space="0" w:color="auto"/>
        <w:bottom w:val="none" w:sz="0" w:space="0" w:color="auto"/>
        <w:right w:val="none" w:sz="0" w:space="0" w:color="auto"/>
      </w:divBdr>
    </w:div>
    <w:div w:id="426273164">
      <w:bodyDiv w:val="1"/>
      <w:marLeft w:val="0"/>
      <w:marRight w:val="0"/>
      <w:marTop w:val="0"/>
      <w:marBottom w:val="0"/>
      <w:divBdr>
        <w:top w:val="none" w:sz="0" w:space="0" w:color="auto"/>
        <w:left w:val="none" w:sz="0" w:space="0" w:color="auto"/>
        <w:bottom w:val="none" w:sz="0" w:space="0" w:color="auto"/>
        <w:right w:val="none" w:sz="0" w:space="0" w:color="auto"/>
      </w:divBdr>
      <w:divsChild>
        <w:div w:id="1837529254">
          <w:marLeft w:val="0"/>
          <w:marRight w:val="0"/>
          <w:marTop w:val="0"/>
          <w:marBottom w:val="0"/>
          <w:divBdr>
            <w:top w:val="none" w:sz="0" w:space="0" w:color="auto"/>
            <w:left w:val="none" w:sz="0" w:space="0" w:color="auto"/>
            <w:bottom w:val="none" w:sz="0" w:space="0" w:color="auto"/>
            <w:right w:val="none" w:sz="0" w:space="0" w:color="auto"/>
          </w:divBdr>
          <w:divsChild>
            <w:div w:id="140877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18213">
      <w:bodyDiv w:val="1"/>
      <w:marLeft w:val="0"/>
      <w:marRight w:val="0"/>
      <w:marTop w:val="0"/>
      <w:marBottom w:val="0"/>
      <w:divBdr>
        <w:top w:val="none" w:sz="0" w:space="0" w:color="auto"/>
        <w:left w:val="none" w:sz="0" w:space="0" w:color="auto"/>
        <w:bottom w:val="none" w:sz="0" w:space="0" w:color="auto"/>
        <w:right w:val="none" w:sz="0" w:space="0" w:color="auto"/>
      </w:divBdr>
    </w:div>
    <w:div w:id="436367894">
      <w:bodyDiv w:val="1"/>
      <w:marLeft w:val="0"/>
      <w:marRight w:val="0"/>
      <w:marTop w:val="0"/>
      <w:marBottom w:val="0"/>
      <w:divBdr>
        <w:top w:val="none" w:sz="0" w:space="0" w:color="auto"/>
        <w:left w:val="none" w:sz="0" w:space="0" w:color="auto"/>
        <w:bottom w:val="none" w:sz="0" w:space="0" w:color="auto"/>
        <w:right w:val="none" w:sz="0" w:space="0" w:color="auto"/>
      </w:divBdr>
    </w:div>
    <w:div w:id="436482565">
      <w:bodyDiv w:val="1"/>
      <w:marLeft w:val="0"/>
      <w:marRight w:val="0"/>
      <w:marTop w:val="0"/>
      <w:marBottom w:val="0"/>
      <w:divBdr>
        <w:top w:val="none" w:sz="0" w:space="0" w:color="auto"/>
        <w:left w:val="none" w:sz="0" w:space="0" w:color="auto"/>
        <w:bottom w:val="none" w:sz="0" w:space="0" w:color="auto"/>
        <w:right w:val="none" w:sz="0" w:space="0" w:color="auto"/>
      </w:divBdr>
    </w:div>
    <w:div w:id="449664646">
      <w:bodyDiv w:val="1"/>
      <w:marLeft w:val="0"/>
      <w:marRight w:val="0"/>
      <w:marTop w:val="0"/>
      <w:marBottom w:val="0"/>
      <w:divBdr>
        <w:top w:val="none" w:sz="0" w:space="0" w:color="auto"/>
        <w:left w:val="none" w:sz="0" w:space="0" w:color="auto"/>
        <w:bottom w:val="none" w:sz="0" w:space="0" w:color="auto"/>
        <w:right w:val="none" w:sz="0" w:space="0" w:color="auto"/>
      </w:divBdr>
    </w:div>
    <w:div w:id="450244558">
      <w:bodyDiv w:val="1"/>
      <w:marLeft w:val="0"/>
      <w:marRight w:val="0"/>
      <w:marTop w:val="0"/>
      <w:marBottom w:val="0"/>
      <w:divBdr>
        <w:top w:val="none" w:sz="0" w:space="0" w:color="auto"/>
        <w:left w:val="none" w:sz="0" w:space="0" w:color="auto"/>
        <w:bottom w:val="none" w:sz="0" w:space="0" w:color="auto"/>
        <w:right w:val="none" w:sz="0" w:space="0" w:color="auto"/>
      </w:divBdr>
    </w:div>
    <w:div w:id="463503148">
      <w:bodyDiv w:val="1"/>
      <w:marLeft w:val="0"/>
      <w:marRight w:val="0"/>
      <w:marTop w:val="0"/>
      <w:marBottom w:val="0"/>
      <w:divBdr>
        <w:top w:val="none" w:sz="0" w:space="0" w:color="auto"/>
        <w:left w:val="none" w:sz="0" w:space="0" w:color="auto"/>
        <w:bottom w:val="none" w:sz="0" w:space="0" w:color="auto"/>
        <w:right w:val="none" w:sz="0" w:space="0" w:color="auto"/>
      </w:divBdr>
      <w:divsChild>
        <w:div w:id="1441142473">
          <w:marLeft w:val="0"/>
          <w:marRight w:val="0"/>
          <w:marTop w:val="0"/>
          <w:marBottom w:val="0"/>
          <w:divBdr>
            <w:top w:val="none" w:sz="0" w:space="0" w:color="auto"/>
            <w:left w:val="none" w:sz="0" w:space="0" w:color="auto"/>
            <w:bottom w:val="none" w:sz="0" w:space="0" w:color="auto"/>
            <w:right w:val="none" w:sz="0" w:space="0" w:color="auto"/>
          </w:divBdr>
          <w:divsChild>
            <w:div w:id="4899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9255">
      <w:bodyDiv w:val="1"/>
      <w:marLeft w:val="0"/>
      <w:marRight w:val="0"/>
      <w:marTop w:val="0"/>
      <w:marBottom w:val="0"/>
      <w:divBdr>
        <w:top w:val="none" w:sz="0" w:space="0" w:color="auto"/>
        <w:left w:val="none" w:sz="0" w:space="0" w:color="auto"/>
        <w:bottom w:val="none" w:sz="0" w:space="0" w:color="auto"/>
        <w:right w:val="none" w:sz="0" w:space="0" w:color="auto"/>
      </w:divBdr>
    </w:div>
    <w:div w:id="475102614">
      <w:bodyDiv w:val="1"/>
      <w:marLeft w:val="0"/>
      <w:marRight w:val="0"/>
      <w:marTop w:val="0"/>
      <w:marBottom w:val="0"/>
      <w:divBdr>
        <w:top w:val="none" w:sz="0" w:space="0" w:color="auto"/>
        <w:left w:val="none" w:sz="0" w:space="0" w:color="auto"/>
        <w:bottom w:val="none" w:sz="0" w:space="0" w:color="auto"/>
        <w:right w:val="none" w:sz="0" w:space="0" w:color="auto"/>
      </w:divBdr>
    </w:div>
    <w:div w:id="479350284">
      <w:bodyDiv w:val="1"/>
      <w:marLeft w:val="0"/>
      <w:marRight w:val="0"/>
      <w:marTop w:val="0"/>
      <w:marBottom w:val="0"/>
      <w:divBdr>
        <w:top w:val="none" w:sz="0" w:space="0" w:color="auto"/>
        <w:left w:val="none" w:sz="0" w:space="0" w:color="auto"/>
        <w:bottom w:val="none" w:sz="0" w:space="0" w:color="auto"/>
        <w:right w:val="none" w:sz="0" w:space="0" w:color="auto"/>
      </w:divBdr>
    </w:div>
    <w:div w:id="516695506">
      <w:bodyDiv w:val="1"/>
      <w:marLeft w:val="0"/>
      <w:marRight w:val="0"/>
      <w:marTop w:val="0"/>
      <w:marBottom w:val="0"/>
      <w:divBdr>
        <w:top w:val="none" w:sz="0" w:space="0" w:color="auto"/>
        <w:left w:val="none" w:sz="0" w:space="0" w:color="auto"/>
        <w:bottom w:val="none" w:sz="0" w:space="0" w:color="auto"/>
        <w:right w:val="none" w:sz="0" w:space="0" w:color="auto"/>
      </w:divBdr>
    </w:div>
    <w:div w:id="522480207">
      <w:bodyDiv w:val="1"/>
      <w:marLeft w:val="0"/>
      <w:marRight w:val="0"/>
      <w:marTop w:val="0"/>
      <w:marBottom w:val="0"/>
      <w:divBdr>
        <w:top w:val="none" w:sz="0" w:space="0" w:color="auto"/>
        <w:left w:val="none" w:sz="0" w:space="0" w:color="auto"/>
        <w:bottom w:val="none" w:sz="0" w:space="0" w:color="auto"/>
        <w:right w:val="none" w:sz="0" w:space="0" w:color="auto"/>
      </w:divBdr>
    </w:div>
    <w:div w:id="523254985">
      <w:bodyDiv w:val="1"/>
      <w:marLeft w:val="0"/>
      <w:marRight w:val="0"/>
      <w:marTop w:val="0"/>
      <w:marBottom w:val="0"/>
      <w:divBdr>
        <w:top w:val="none" w:sz="0" w:space="0" w:color="auto"/>
        <w:left w:val="none" w:sz="0" w:space="0" w:color="auto"/>
        <w:bottom w:val="none" w:sz="0" w:space="0" w:color="auto"/>
        <w:right w:val="none" w:sz="0" w:space="0" w:color="auto"/>
      </w:divBdr>
    </w:div>
    <w:div w:id="526142029">
      <w:bodyDiv w:val="1"/>
      <w:marLeft w:val="0"/>
      <w:marRight w:val="0"/>
      <w:marTop w:val="0"/>
      <w:marBottom w:val="0"/>
      <w:divBdr>
        <w:top w:val="none" w:sz="0" w:space="0" w:color="auto"/>
        <w:left w:val="none" w:sz="0" w:space="0" w:color="auto"/>
        <w:bottom w:val="none" w:sz="0" w:space="0" w:color="auto"/>
        <w:right w:val="none" w:sz="0" w:space="0" w:color="auto"/>
      </w:divBdr>
    </w:div>
    <w:div w:id="561260905">
      <w:bodyDiv w:val="1"/>
      <w:marLeft w:val="0"/>
      <w:marRight w:val="0"/>
      <w:marTop w:val="0"/>
      <w:marBottom w:val="0"/>
      <w:divBdr>
        <w:top w:val="none" w:sz="0" w:space="0" w:color="auto"/>
        <w:left w:val="none" w:sz="0" w:space="0" w:color="auto"/>
        <w:bottom w:val="none" w:sz="0" w:space="0" w:color="auto"/>
        <w:right w:val="none" w:sz="0" w:space="0" w:color="auto"/>
      </w:divBdr>
      <w:divsChild>
        <w:div w:id="300617233">
          <w:marLeft w:val="0"/>
          <w:marRight w:val="0"/>
          <w:marTop w:val="0"/>
          <w:marBottom w:val="0"/>
          <w:divBdr>
            <w:top w:val="none" w:sz="0" w:space="0" w:color="auto"/>
            <w:left w:val="none" w:sz="0" w:space="0" w:color="auto"/>
            <w:bottom w:val="none" w:sz="0" w:space="0" w:color="auto"/>
            <w:right w:val="none" w:sz="0" w:space="0" w:color="auto"/>
          </w:divBdr>
          <w:divsChild>
            <w:div w:id="16694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5908">
      <w:bodyDiv w:val="1"/>
      <w:marLeft w:val="0"/>
      <w:marRight w:val="0"/>
      <w:marTop w:val="0"/>
      <w:marBottom w:val="0"/>
      <w:divBdr>
        <w:top w:val="none" w:sz="0" w:space="0" w:color="auto"/>
        <w:left w:val="none" w:sz="0" w:space="0" w:color="auto"/>
        <w:bottom w:val="none" w:sz="0" w:space="0" w:color="auto"/>
        <w:right w:val="none" w:sz="0" w:space="0" w:color="auto"/>
      </w:divBdr>
    </w:div>
    <w:div w:id="571279313">
      <w:bodyDiv w:val="1"/>
      <w:marLeft w:val="0"/>
      <w:marRight w:val="0"/>
      <w:marTop w:val="0"/>
      <w:marBottom w:val="0"/>
      <w:divBdr>
        <w:top w:val="none" w:sz="0" w:space="0" w:color="auto"/>
        <w:left w:val="none" w:sz="0" w:space="0" w:color="auto"/>
        <w:bottom w:val="none" w:sz="0" w:space="0" w:color="auto"/>
        <w:right w:val="none" w:sz="0" w:space="0" w:color="auto"/>
      </w:divBdr>
    </w:div>
    <w:div w:id="577136531">
      <w:bodyDiv w:val="1"/>
      <w:marLeft w:val="0"/>
      <w:marRight w:val="0"/>
      <w:marTop w:val="0"/>
      <w:marBottom w:val="0"/>
      <w:divBdr>
        <w:top w:val="none" w:sz="0" w:space="0" w:color="auto"/>
        <w:left w:val="none" w:sz="0" w:space="0" w:color="auto"/>
        <w:bottom w:val="none" w:sz="0" w:space="0" w:color="auto"/>
        <w:right w:val="none" w:sz="0" w:space="0" w:color="auto"/>
      </w:divBdr>
      <w:divsChild>
        <w:div w:id="187839512">
          <w:marLeft w:val="0"/>
          <w:marRight w:val="0"/>
          <w:marTop w:val="0"/>
          <w:marBottom w:val="0"/>
          <w:divBdr>
            <w:top w:val="none" w:sz="0" w:space="0" w:color="auto"/>
            <w:left w:val="none" w:sz="0" w:space="0" w:color="auto"/>
            <w:bottom w:val="none" w:sz="0" w:space="0" w:color="auto"/>
            <w:right w:val="none" w:sz="0" w:space="0" w:color="auto"/>
          </w:divBdr>
          <w:divsChild>
            <w:div w:id="15855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283">
      <w:bodyDiv w:val="1"/>
      <w:marLeft w:val="0"/>
      <w:marRight w:val="0"/>
      <w:marTop w:val="0"/>
      <w:marBottom w:val="0"/>
      <w:divBdr>
        <w:top w:val="none" w:sz="0" w:space="0" w:color="auto"/>
        <w:left w:val="none" w:sz="0" w:space="0" w:color="auto"/>
        <w:bottom w:val="none" w:sz="0" w:space="0" w:color="auto"/>
        <w:right w:val="none" w:sz="0" w:space="0" w:color="auto"/>
      </w:divBdr>
    </w:div>
    <w:div w:id="619527912">
      <w:bodyDiv w:val="1"/>
      <w:marLeft w:val="0"/>
      <w:marRight w:val="0"/>
      <w:marTop w:val="0"/>
      <w:marBottom w:val="0"/>
      <w:divBdr>
        <w:top w:val="none" w:sz="0" w:space="0" w:color="auto"/>
        <w:left w:val="none" w:sz="0" w:space="0" w:color="auto"/>
        <w:bottom w:val="none" w:sz="0" w:space="0" w:color="auto"/>
        <w:right w:val="none" w:sz="0" w:space="0" w:color="auto"/>
      </w:divBdr>
    </w:div>
    <w:div w:id="621109482">
      <w:bodyDiv w:val="1"/>
      <w:marLeft w:val="0"/>
      <w:marRight w:val="0"/>
      <w:marTop w:val="0"/>
      <w:marBottom w:val="0"/>
      <w:divBdr>
        <w:top w:val="none" w:sz="0" w:space="0" w:color="auto"/>
        <w:left w:val="none" w:sz="0" w:space="0" w:color="auto"/>
        <w:bottom w:val="none" w:sz="0" w:space="0" w:color="auto"/>
        <w:right w:val="none" w:sz="0" w:space="0" w:color="auto"/>
      </w:divBdr>
    </w:div>
    <w:div w:id="627513819">
      <w:bodyDiv w:val="1"/>
      <w:marLeft w:val="0"/>
      <w:marRight w:val="0"/>
      <w:marTop w:val="0"/>
      <w:marBottom w:val="0"/>
      <w:divBdr>
        <w:top w:val="none" w:sz="0" w:space="0" w:color="auto"/>
        <w:left w:val="none" w:sz="0" w:space="0" w:color="auto"/>
        <w:bottom w:val="none" w:sz="0" w:space="0" w:color="auto"/>
        <w:right w:val="none" w:sz="0" w:space="0" w:color="auto"/>
      </w:divBdr>
    </w:div>
    <w:div w:id="628508664">
      <w:bodyDiv w:val="1"/>
      <w:marLeft w:val="0"/>
      <w:marRight w:val="0"/>
      <w:marTop w:val="0"/>
      <w:marBottom w:val="0"/>
      <w:divBdr>
        <w:top w:val="none" w:sz="0" w:space="0" w:color="auto"/>
        <w:left w:val="none" w:sz="0" w:space="0" w:color="auto"/>
        <w:bottom w:val="none" w:sz="0" w:space="0" w:color="auto"/>
        <w:right w:val="none" w:sz="0" w:space="0" w:color="auto"/>
      </w:divBdr>
    </w:div>
    <w:div w:id="642975663">
      <w:bodyDiv w:val="1"/>
      <w:marLeft w:val="0"/>
      <w:marRight w:val="0"/>
      <w:marTop w:val="0"/>
      <w:marBottom w:val="0"/>
      <w:divBdr>
        <w:top w:val="none" w:sz="0" w:space="0" w:color="auto"/>
        <w:left w:val="none" w:sz="0" w:space="0" w:color="auto"/>
        <w:bottom w:val="none" w:sz="0" w:space="0" w:color="auto"/>
        <w:right w:val="none" w:sz="0" w:space="0" w:color="auto"/>
      </w:divBdr>
    </w:div>
    <w:div w:id="646669095">
      <w:bodyDiv w:val="1"/>
      <w:marLeft w:val="0"/>
      <w:marRight w:val="0"/>
      <w:marTop w:val="0"/>
      <w:marBottom w:val="0"/>
      <w:divBdr>
        <w:top w:val="none" w:sz="0" w:space="0" w:color="auto"/>
        <w:left w:val="none" w:sz="0" w:space="0" w:color="auto"/>
        <w:bottom w:val="none" w:sz="0" w:space="0" w:color="auto"/>
        <w:right w:val="none" w:sz="0" w:space="0" w:color="auto"/>
      </w:divBdr>
    </w:div>
    <w:div w:id="650713643">
      <w:bodyDiv w:val="1"/>
      <w:marLeft w:val="0"/>
      <w:marRight w:val="0"/>
      <w:marTop w:val="0"/>
      <w:marBottom w:val="0"/>
      <w:divBdr>
        <w:top w:val="none" w:sz="0" w:space="0" w:color="auto"/>
        <w:left w:val="none" w:sz="0" w:space="0" w:color="auto"/>
        <w:bottom w:val="none" w:sz="0" w:space="0" w:color="auto"/>
        <w:right w:val="none" w:sz="0" w:space="0" w:color="auto"/>
      </w:divBdr>
      <w:divsChild>
        <w:div w:id="2073112130">
          <w:marLeft w:val="0"/>
          <w:marRight w:val="0"/>
          <w:marTop w:val="0"/>
          <w:marBottom w:val="0"/>
          <w:divBdr>
            <w:top w:val="none" w:sz="0" w:space="0" w:color="auto"/>
            <w:left w:val="none" w:sz="0" w:space="0" w:color="auto"/>
            <w:bottom w:val="none" w:sz="0" w:space="0" w:color="auto"/>
            <w:right w:val="none" w:sz="0" w:space="0" w:color="auto"/>
          </w:divBdr>
          <w:divsChild>
            <w:div w:id="175049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8065">
      <w:bodyDiv w:val="1"/>
      <w:marLeft w:val="0"/>
      <w:marRight w:val="0"/>
      <w:marTop w:val="0"/>
      <w:marBottom w:val="0"/>
      <w:divBdr>
        <w:top w:val="none" w:sz="0" w:space="0" w:color="auto"/>
        <w:left w:val="none" w:sz="0" w:space="0" w:color="auto"/>
        <w:bottom w:val="none" w:sz="0" w:space="0" w:color="auto"/>
        <w:right w:val="none" w:sz="0" w:space="0" w:color="auto"/>
      </w:divBdr>
      <w:divsChild>
        <w:div w:id="322780732">
          <w:marLeft w:val="0"/>
          <w:marRight w:val="0"/>
          <w:marTop w:val="0"/>
          <w:marBottom w:val="0"/>
          <w:divBdr>
            <w:top w:val="none" w:sz="0" w:space="0" w:color="auto"/>
            <w:left w:val="none" w:sz="0" w:space="0" w:color="auto"/>
            <w:bottom w:val="none" w:sz="0" w:space="0" w:color="auto"/>
            <w:right w:val="none" w:sz="0" w:space="0" w:color="auto"/>
          </w:divBdr>
          <w:divsChild>
            <w:div w:id="1472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832">
      <w:bodyDiv w:val="1"/>
      <w:marLeft w:val="0"/>
      <w:marRight w:val="0"/>
      <w:marTop w:val="0"/>
      <w:marBottom w:val="0"/>
      <w:divBdr>
        <w:top w:val="none" w:sz="0" w:space="0" w:color="auto"/>
        <w:left w:val="none" w:sz="0" w:space="0" w:color="auto"/>
        <w:bottom w:val="none" w:sz="0" w:space="0" w:color="auto"/>
        <w:right w:val="none" w:sz="0" w:space="0" w:color="auto"/>
      </w:divBdr>
    </w:div>
    <w:div w:id="679283146">
      <w:bodyDiv w:val="1"/>
      <w:marLeft w:val="0"/>
      <w:marRight w:val="0"/>
      <w:marTop w:val="0"/>
      <w:marBottom w:val="0"/>
      <w:divBdr>
        <w:top w:val="none" w:sz="0" w:space="0" w:color="auto"/>
        <w:left w:val="none" w:sz="0" w:space="0" w:color="auto"/>
        <w:bottom w:val="none" w:sz="0" w:space="0" w:color="auto"/>
        <w:right w:val="none" w:sz="0" w:space="0" w:color="auto"/>
      </w:divBdr>
      <w:divsChild>
        <w:div w:id="1646470688">
          <w:marLeft w:val="0"/>
          <w:marRight w:val="0"/>
          <w:marTop w:val="0"/>
          <w:marBottom w:val="0"/>
          <w:divBdr>
            <w:top w:val="none" w:sz="0" w:space="0" w:color="auto"/>
            <w:left w:val="none" w:sz="0" w:space="0" w:color="auto"/>
            <w:bottom w:val="none" w:sz="0" w:space="0" w:color="auto"/>
            <w:right w:val="none" w:sz="0" w:space="0" w:color="auto"/>
          </w:divBdr>
          <w:divsChild>
            <w:div w:id="4945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96549">
      <w:bodyDiv w:val="1"/>
      <w:marLeft w:val="0"/>
      <w:marRight w:val="0"/>
      <w:marTop w:val="0"/>
      <w:marBottom w:val="0"/>
      <w:divBdr>
        <w:top w:val="none" w:sz="0" w:space="0" w:color="auto"/>
        <w:left w:val="none" w:sz="0" w:space="0" w:color="auto"/>
        <w:bottom w:val="none" w:sz="0" w:space="0" w:color="auto"/>
        <w:right w:val="none" w:sz="0" w:space="0" w:color="auto"/>
      </w:divBdr>
    </w:div>
    <w:div w:id="686174754">
      <w:bodyDiv w:val="1"/>
      <w:marLeft w:val="0"/>
      <w:marRight w:val="0"/>
      <w:marTop w:val="0"/>
      <w:marBottom w:val="0"/>
      <w:divBdr>
        <w:top w:val="none" w:sz="0" w:space="0" w:color="auto"/>
        <w:left w:val="none" w:sz="0" w:space="0" w:color="auto"/>
        <w:bottom w:val="none" w:sz="0" w:space="0" w:color="auto"/>
        <w:right w:val="none" w:sz="0" w:space="0" w:color="auto"/>
      </w:divBdr>
    </w:div>
    <w:div w:id="689842983">
      <w:bodyDiv w:val="1"/>
      <w:marLeft w:val="0"/>
      <w:marRight w:val="0"/>
      <w:marTop w:val="0"/>
      <w:marBottom w:val="0"/>
      <w:divBdr>
        <w:top w:val="none" w:sz="0" w:space="0" w:color="auto"/>
        <w:left w:val="none" w:sz="0" w:space="0" w:color="auto"/>
        <w:bottom w:val="none" w:sz="0" w:space="0" w:color="auto"/>
        <w:right w:val="none" w:sz="0" w:space="0" w:color="auto"/>
      </w:divBdr>
    </w:div>
    <w:div w:id="708066582">
      <w:bodyDiv w:val="1"/>
      <w:marLeft w:val="0"/>
      <w:marRight w:val="0"/>
      <w:marTop w:val="0"/>
      <w:marBottom w:val="0"/>
      <w:divBdr>
        <w:top w:val="none" w:sz="0" w:space="0" w:color="auto"/>
        <w:left w:val="none" w:sz="0" w:space="0" w:color="auto"/>
        <w:bottom w:val="none" w:sz="0" w:space="0" w:color="auto"/>
        <w:right w:val="none" w:sz="0" w:space="0" w:color="auto"/>
      </w:divBdr>
    </w:div>
    <w:div w:id="710232000">
      <w:bodyDiv w:val="1"/>
      <w:marLeft w:val="0"/>
      <w:marRight w:val="0"/>
      <w:marTop w:val="0"/>
      <w:marBottom w:val="0"/>
      <w:divBdr>
        <w:top w:val="none" w:sz="0" w:space="0" w:color="auto"/>
        <w:left w:val="none" w:sz="0" w:space="0" w:color="auto"/>
        <w:bottom w:val="none" w:sz="0" w:space="0" w:color="auto"/>
        <w:right w:val="none" w:sz="0" w:space="0" w:color="auto"/>
      </w:divBdr>
    </w:div>
    <w:div w:id="711728918">
      <w:bodyDiv w:val="1"/>
      <w:marLeft w:val="0"/>
      <w:marRight w:val="0"/>
      <w:marTop w:val="0"/>
      <w:marBottom w:val="0"/>
      <w:divBdr>
        <w:top w:val="none" w:sz="0" w:space="0" w:color="auto"/>
        <w:left w:val="none" w:sz="0" w:space="0" w:color="auto"/>
        <w:bottom w:val="none" w:sz="0" w:space="0" w:color="auto"/>
        <w:right w:val="none" w:sz="0" w:space="0" w:color="auto"/>
      </w:divBdr>
    </w:div>
    <w:div w:id="713193651">
      <w:bodyDiv w:val="1"/>
      <w:marLeft w:val="0"/>
      <w:marRight w:val="0"/>
      <w:marTop w:val="0"/>
      <w:marBottom w:val="0"/>
      <w:divBdr>
        <w:top w:val="none" w:sz="0" w:space="0" w:color="auto"/>
        <w:left w:val="none" w:sz="0" w:space="0" w:color="auto"/>
        <w:bottom w:val="none" w:sz="0" w:space="0" w:color="auto"/>
        <w:right w:val="none" w:sz="0" w:space="0" w:color="auto"/>
      </w:divBdr>
    </w:div>
    <w:div w:id="715735254">
      <w:bodyDiv w:val="1"/>
      <w:marLeft w:val="0"/>
      <w:marRight w:val="0"/>
      <w:marTop w:val="0"/>
      <w:marBottom w:val="0"/>
      <w:divBdr>
        <w:top w:val="none" w:sz="0" w:space="0" w:color="auto"/>
        <w:left w:val="none" w:sz="0" w:space="0" w:color="auto"/>
        <w:bottom w:val="none" w:sz="0" w:space="0" w:color="auto"/>
        <w:right w:val="none" w:sz="0" w:space="0" w:color="auto"/>
      </w:divBdr>
    </w:div>
    <w:div w:id="719748120">
      <w:bodyDiv w:val="1"/>
      <w:marLeft w:val="0"/>
      <w:marRight w:val="0"/>
      <w:marTop w:val="0"/>
      <w:marBottom w:val="0"/>
      <w:divBdr>
        <w:top w:val="none" w:sz="0" w:space="0" w:color="auto"/>
        <w:left w:val="none" w:sz="0" w:space="0" w:color="auto"/>
        <w:bottom w:val="none" w:sz="0" w:space="0" w:color="auto"/>
        <w:right w:val="none" w:sz="0" w:space="0" w:color="auto"/>
      </w:divBdr>
      <w:divsChild>
        <w:div w:id="1285112157">
          <w:marLeft w:val="0"/>
          <w:marRight w:val="0"/>
          <w:marTop w:val="0"/>
          <w:marBottom w:val="0"/>
          <w:divBdr>
            <w:top w:val="none" w:sz="0" w:space="0" w:color="auto"/>
            <w:left w:val="none" w:sz="0" w:space="0" w:color="auto"/>
            <w:bottom w:val="none" w:sz="0" w:space="0" w:color="auto"/>
            <w:right w:val="none" w:sz="0" w:space="0" w:color="auto"/>
          </w:divBdr>
          <w:divsChild>
            <w:div w:id="9609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4547">
      <w:bodyDiv w:val="1"/>
      <w:marLeft w:val="0"/>
      <w:marRight w:val="0"/>
      <w:marTop w:val="0"/>
      <w:marBottom w:val="0"/>
      <w:divBdr>
        <w:top w:val="none" w:sz="0" w:space="0" w:color="auto"/>
        <w:left w:val="none" w:sz="0" w:space="0" w:color="auto"/>
        <w:bottom w:val="none" w:sz="0" w:space="0" w:color="auto"/>
        <w:right w:val="none" w:sz="0" w:space="0" w:color="auto"/>
      </w:divBdr>
    </w:div>
    <w:div w:id="731200839">
      <w:bodyDiv w:val="1"/>
      <w:marLeft w:val="0"/>
      <w:marRight w:val="0"/>
      <w:marTop w:val="0"/>
      <w:marBottom w:val="0"/>
      <w:divBdr>
        <w:top w:val="none" w:sz="0" w:space="0" w:color="auto"/>
        <w:left w:val="none" w:sz="0" w:space="0" w:color="auto"/>
        <w:bottom w:val="none" w:sz="0" w:space="0" w:color="auto"/>
        <w:right w:val="none" w:sz="0" w:space="0" w:color="auto"/>
      </w:divBdr>
    </w:div>
    <w:div w:id="746417061">
      <w:bodyDiv w:val="1"/>
      <w:marLeft w:val="0"/>
      <w:marRight w:val="0"/>
      <w:marTop w:val="0"/>
      <w:marBottom w:val="0"/>
      <w:divBdr>
        <w:top w:val="none" w:sz="0" w:space="0" w:color="auto"/>
        <w:left w:val="none" w:sz="0" w:space="0" w:color="auto"/>
        <w:bottom w:val="none" w:sz="0" w:space="0" w:color="auto"/>
        <w:right w:val="none" w:sz="0" w:space="0" w:color="auto"/>
      </w:divBdr>
    </w:div>
    <w:div w:id="754740739">
      <w:bodyDiv w:val="1"/>
      <w:marLeft w:val="0"/>
      <w:marRight w:val="0"/>
      <w:marTop w:val="0"/>
      <w:marBottom w:val="0"/>
      <w:divBdr>
        <w:top w:val="none" w:sz="0" w:space="0" w:color="auto"/>
        <w:left w:val="none" w:sz="0" w:space="0" w:color="auto"/>
        <w:bottom w:val="none" w:sz="0" w:space="0" w:color="auto"/>
        <w:right w:val="none" w:sz="0" w:space="0" w:color="auto"/>
      </w:divBdr>
    </w:div>
    <w:div w:id="771241338">
      <w:bodyDiv w:val="1"/>
      <w:marLeft w:val="0"/>
      <w:marRight w:val="0"/>
      <w:marTop w:val="0"/>
      <w:marBottom w:val="0"/>
      <w:divBdr>
        <w:top w:val="none" w:sz="0" w:space="0" w:color="auto"/>
        <w:left w:val="none" w:sz="0" w:space="0" w:color="auto"/>
        <w:bottom w:val="none" w:sz="0" w:space="0" w:color="auto"/>
        <w:right w:val="none" w:sz="0" w:space="0" w:color="auto"/>
      </w:divBdr>
    </w:div>
    <w:div w:id="782697036">
      <w:bodyDiv w:val="1"/>
      <w:marLeft w:val="0"/>
      <w:marRight w:val="0"/>
      <w:marTop w:val="0"/>
      <w:marBottom w:val="0"/>
      <w:divBdr>
        <w:top w:val="none" w:sz="0" w:space="0" w:color="auto"/>
        <w:left w:val="none" w:sz="0" w:space="0" w:color="auto"/>
        <w:bottom w:val="none" w:sz="0" w:space="0" w:color="auto"/>
        <w:right w:val="none" w:sz="0" w:space="0" w:color="auto"/>
      </w:divBdr>
      <w:divsChild>
        <w:div w:id="1746607718">
          <w:marLeft w:val="0"/>
          <w:marRight w:val="0"/>
          <w:marTop w:val="0"/>
          <w:marBottom w:val="0"/>
          <w:divBdr>
            <w:top w:val="none" w:sz="0" w:space="0" w:color="auto"/>
            <w:left w:val="none" w:sz="0" w:space="0" w:color="auto"/>
            <w:bottom w:val="none" w:sz="0" w:space="0" w:color="auto"/>
            <w:right w:val="none" w:sz="0" w:space="0" w:color="auto"/>
          </w:divBdr>
          <w:divsChild>
            <w:div w:id="194341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7201">
      <w:bodyDiv w:val="1"/>
      <w:marLeft w:val="0"/>
      <w:marRight w:val="0"/>
      <w:marTop w:val="0"/>
      <w:marBottom w:val="0"/>
      <w:divBdr>
        <w:top w:val="none" w:sz="0" w:space="0" w:color="auto"/>
        <w:left w:val="none" w:sz="0" w:space="0" w:color="auto"/>
        <w:bottom w:val="none" w:sz="0" w:space="0" w:color="auto"/>
        <w:right w:val="none" w:sz="0" w:space="0" w:color="auto"/>
      </w:divBdr>
    </w:div>
    <w:div w:id="790366372">
      <w:bodyDiv w:val="1"/>
      <w:marLeft w:val="0"/>
      <w:marRight w:val="0"/>
      <w:marTop w:val="0"/>
      <w:marBottom w:val="0"/>
      <w:divBdr>
        <w:top w:val="none" w:sz="0" w:space="0" w:color="auto"/>
        <w:left w:val="none" w:sz="0" w:space="0" w:color="auto"/>
        <w:bottom w:val="none" w:sz="0" w:space="0" w:color="auto"/>
        <w:right w:val="none" w:sz="0" w:space="0" w:color="auto"/>
      </w:divBdr>
      <w:divsChild>
        <w:div w:id="2040665814">
          <w:marLeft w:val="0"/>
          <w:marRight w:val="0"/>
          <w:marTop w:val="0"/>
          <w:marBottom w:val="0"/>
          <w:divBdr>
            <w:top w:val="none" w:sz="0" w:space="0" w:color="auto"/>
            <w:left w:val="none" w:sz="0" w:space="0" w:color="auto"/>
            <w:bottom w:val="none" w:sz="0" w:space="0" w:color="auto"/>
            <w:right w:val="none" w:sz="0" w:space="0" w:color="auto"/>
          </w:divBdr>
          <w:divsChild>
            <w:div w:id="164535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94041">
      <w:bodyDiv w:val="1"/>
      <w:marLeft w:val="0"/>
      <w:marRight w:val="0"/>
      <w:marTop w:val="0"/>
      <w:marBottom w:val="0"/>
      <w:divBdr>
        <w:top w:val="none" w:sz="0" w:space="0" w:color="auto"/>
        <w:left w:val="none" w:sz="0" w:space="0" w:color="auto"/>
        <w:bottom w:val="none" w:sz="0" w:space="0" w:color="auto"/>
        <w:right w:val="none" w:sz="0" w:space="0" w:color="auto"/>
      </w:divBdr>
    </w:div>
    <w:div w:id="792870489">
      <w:bodyDiv w:val="1"/>
      <w:marLeft w:val="0"/>
      <w:marRight w:val="0"/>
      <w:marTop w:val="0"/>
      <w:marBottom w:val="0"/>
      <w:divBdr>
        <w:top w:val="none" w:sz="0" w:space="0" w:color="auto"/>
        <w:left w:val="none" w:sz="0" w:space="0" w:color="auto"/>
        <w:bottom w:val="none" w:sz="0" w:space="0" w:color="auto"/>
        <w:right w:val="none" w:sz="0" w:space="0" w:color="auto"/>
      </w:divBdr>
    </w:div>
    <w:div w:id="793865541">
      <w:bodyDiv w:val="1"/>
      <w:marLeft w:val="0"/>
      <w:marRight w:val="0"/>
      <w:marTop w:val="0"/>
      <w:marBottom w:val="0"/>
      <w:divBdr>
        <w:top w:val="none" w:sz="0" w:space="0" w:color="auto"/>
        <w:left w:val="none" w:sz="0" w:space="0" w:color="auto"/>
        <w:bottom w:val="none" w:sz="0" w:space="0" w:color="auto"/>
        <w:right w:val="none" w:sz="0" w:space="0" w:color="auto"/>
      </w:divBdr>
    </w:div>
    <w:div w:id="802381274">
      <w:bodyDiv w:val="1"/>
      <w:marLeft w:val="0"/>
      <w:marRight w:val="0"/>
      <w:marTop w:val="0"/>
      <w:marBottom w:val="0"/>
      <w:divBdr>
        <w:top w:val="none" w:sz="0" w:space="0" w:color="auto"/>
        <w:left w:val="none" w:sz="0" w:space="0" w:color="auto"/>
        <w:bottom w:val="none" w:sz="0" w:space="0" w:color="auto"/>
        <w:right w:val="none" w:sz="0" w:space="0" w:color="auto"/>
      </w:divBdr>
    </w:div>
    <w:div w:id="808017387">
      <w:bodyDiv w:val="1"/>
      <w:marLeft w:val="0"/>
      <w:marRight w:val="0"/>
      <w:marTop w:val="0"/>
      <w:marBottom w:val="0"/>
      <w:divBdr>
        <w:top w:val="none" w:sz="0" w:space="0" w:color="auto"/>
        <w:left w:val="none" w:sz="0" w:space="0" w:color="auto"/>
        <w:bottom w:val="none" w:sz="0" w:space="0" w:color="auto"/>
        <w:right w:val="none" w:sz="0" w:space="0" w:color="auto"/>
      </w:divBdr>
    </w:div>
    <w:div w:id="814222488">
      <w:bodyDiv w:val="1"/>
      <w:marLeft w:val="0"/>
      <w:marRight w:val="0"/>
      <w:marTop w:val="0"/>
      <w:marBottom w:val="0"/>
      <w:divBdr>
        <w:top w:val="none" w:sz="0" w:space="0" w:color="auto"/>
        <w:left w:val="none" w:sz="0" w:space="0" w:color="auto"/>
        <w:bottom w:val="none" w:sz="0" w:space="0" w:color="auto"/>
        <w:right w:val="none" w:sz="0" w:space="0" w:color="auto"/>
      </w:divBdr>
    </w:div>
    <w:div w:id="822159986">
      <w:bodyDiv w:val="1"/>
      <w:marLeft w:val="0"/>
      <w:marRight w:val="0"/>
      <w:marTop w:val="0"/>
      <w:marBottom w:val="0"/>
      <w:divBdr>
        <w:top w:val="none" w:sz="0" w:space="0" w:color="auto"/>
        <w:left w:val="none" w:sz="0" w:space="0" w:color="auto"/>
        <w:bottom w:val="none" w:sz="0" w:space="0" w:color="auto"/>
        <w:right w:val="none" w:sz="0" w:space="0" w:color="auto"/>
      </w:divBdr>
    </w:div>
    <w:div w:id="831681554">
      <w:bodyDiv w:val="1"/>
      <w:marLeft w:val="0"/>
      <w:marRight w:val="0"/>
      <w:marTop w:val="0"/>
      <w:marBottom w:val="0"/>
      <w:divBdr>
        <w:top w:val="none" w:sz="0" w:space="0" w:color="auto"/>
        <w:left w:val="none" w:sz="0" w:space="0" w:color="auto"/>
        <w:bottom w:val="none" w:sz="0" w:space="0" w:color="auto"/>
        <w:right w:val="none" w:sz="0" w:space="0" w:color="auto"/>
      </w:divBdr>
      <w:divsChild>
        <w:div w:id="1892299601">
          <w:marLeft w:val="0"/>
          <w:marRight w:val="0"/>
          <w:marTop w:val="0"/>
          <w:marBottom w:val="0"/>
          <w:divBdr>
            <w:top w:val="none" w:sz="0" w:space="0" w:color="auto"/>
            <w:left w:val="none" w:sz="0" w:space="0" w:color="auto"/>
            <w:bottom w:val="none" w:sz="0" w:space="0" w:color="auto"/>
            <w:right w:val="none" w:sz="0" w:space="0" w:color="auto"/>
          </w:divBdr>
          <w:divsChild>
            <w:div w:id="111151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5674">
      <w:bodyDiv w:val="1"/>
      <w:marLeft w:val="0"/>
      <w:marRight w:val="0"/>
      <w:marTop w:val="0"/>
      <w:marBottom w:val="0"/>
      <w:divBdr>
        <w:top w:val="none" w:sz="0" w:space="0" w:color="auto"/>
        <w:left w:val="none" w:sz="0" w:space="0" w:color="auto"/>
        <w:bottom w:val="none" w:sz="0" w:space="0" w:color="auto"/>
        <w:right w:val="none" w:sz="0" w:space="0" w:color="auto"/>
      </w:divBdr>
    </w:div>
    <w:div w:id="850534241">
      <w:bodyDiv w:val="1"/>
      <w:marLeft w:val="0"/>
      <w:marRight w:val="0"/>
      <w:marTop w:val="0"/>
      <w:marBottom w:val="0"/>
      <w:divBdr>
        <w:top w:val="none" w:sz="0" w:space="0" w:color="auto"/>
        <w:left w:val="none" w:sz="0" w:space="0" w:color="auto"/>
        <w:bottom w:val="none" w:sz="0" w:space="0" w:color="auto"/>
        <w:right w:val="none" w:sz="0" w:space="0" w:color="auto"/>
      </w:divBdr>
    </w:div>
    <w:div w:id="850724304">
      <w:bodyDiv w:val="1"/>
      <w:marLeft w:val="0"/>
      <w:marRight w:val="0"/>
      <w:marTop w:val="0"/>
      <w:marBottom w:val="0"/>
      <w:divBdr>
        <w:top w:val="none" w:sz="0" w:space="0" w:color="auto"/>
        <w:left w:val="none" w:sz="0" w:space="0" w:color="auto"/>
        <w:bottom w:val="none" w:sz="0" w:space="0" w:color="auto"/>
        <w:right w:val="none" w:sz="0" w:space="0" w:color="auto"/>
      </w:divBdr>
    </w:div>
    <w:div w:id="863976870">
      <w:bodyDiv w:val="1"/>
      <w:marLeft w:val="0"/>
      <w:marRight w:val="0"/>
      <w:marTop w:val="0"/>
      <w:marBottom w:val="0"/>
      <w:divBdr>
        <w:top w:val="none" w:sz="0" w:space="0" w:color="auto"/>
        <w:left w:val="none" w:sz="0" w:space="0" w:color="auto"/>
        <w:bottom w:val="none" w:sz="0" w:space="0" w:color="auto"/>
        <w:right w:val="none" w:sz="0" w:space="0" w:color="auto"/>
      </w:divBdr>
    </w:div>
    <w:div w:id="868487966">
      <w:bodyDiv w:val="1"/>
      <w:marLeft w:val="0"/>
      <w:marRight w:val="0"/>
      <w:marTop w:val="0"/>
      <w:marBottom w:val="0"/>
      <w:divBdr>
        <w:top w:val="none" w:sz="0" w:space="0" w:color="auto"/>
        <w:left w:val="none" w:sz="0" w:space="0" w:color="auto"/>
        <w:bottom w:val="none" w:sz="0" w:space="0" w:color="auto"/>
        <w:right w:val="none" w:sz="0" w:space="0" w:color="auto"/>
      </w:divBdr>
    </w:div>
    <w:div w:id="869681685">
      <w:bodyDiv w:val="1"/>
      <w:marLeft w:val="0"/>
      <w:marRight w:val="0"/>
      <w:marTop w:val="0"/>
      <w:marBottom w:val="0"/>
      <w:divBdr>
        <w:top w:val="none" w:sz="0" w:space="0" w:color="auto"/>
        <w:left w:val="none" w:sz="0" w:space="0" w:color="auto"/>
        <w:bottom w:val="none" w:sz="0" w:space="0" w:color="auto"/>
        <w:right w:val="none" w:sz="0" w:space="0" w:color="auto"/>
      </w:divBdr>
    </w:div>
    <w:div w:id="870144685">
      <w:bodyDiv w:val="1"/>
      <w:marLeft w:val="0"/>
      <w:marRight w:val="0"/>
      <w:marTop w:val="0"/>
      <w:marBottom w:val="0"/>
      <w:divBdr>
        <w:top w:val="none" w:sz="0" w:space="0" w:color="auto"/>
        <w:left w:val="none" w:sz="0" w:space="0" w:color="auto"/>
        <w:bottom w:val="none" w:sz="0" w:space="0" w:color="auto"/>
        <w:right w:val="none" w:sz="0" w:space="0" w:color="auto"/>
      </w:divBdr>
    </w:div>
    <w:div w:id="882794356">
      <w:bodyDiv w:val="1"/>
      <w:marLeft w:val="0"/>
      <w:marRight w:val="0"/>
      <w:marTop w:val="0"/>
      <w:marBottom w:val="0"/>
      <w:divBdr>
        <w:top w:val="none" w:sz="0" w:space="0" w:color="auto"/>
        <w:left w:val="none" w:sz="0" w:space="0" w:color="auto"/>
        <w:bottom w:val="none" w:sz="0" w:space="0" w:color="auto"/>
        <w:right w:val="none" w:sz="0" w:space="0" w:color="auto"/>
      </w:divBdr>
    </w:div>
    <w:div w:id="884411596">
      <w:bodyDiv w:val="1"/>
      <w:marLeft w:val="0"/>
      <w:marRight w:val="0"/>
      <w:marTop w:val="0"/>
      <w:marBottom w:val="0"/>
      <w:divBdr>
        <w:top w:val="none" w:sz="0" w:space="0" w:color="auto"/>
        <w:left w:val="none" w:sz="0" w:space="0" w:color="auto"/>
        <w:bottom w:val="none" w:sz="0" w:space="0" w:color="auto"/>
        <w:right w:val="none" w:sz="0" w:space="0" w:color="auto"/>
      </w:divBdr>
    </w:div>
    <w:div w:id="886602069">
      <w:bodyDiv w:val="1"/>
      <w:marLeft w:val="0"/>
      <w:marRight w:val="0"/>
      <w:marTop w:val="0"/>
      <w:marBottom w:val="0"/>
      <w:divBdr>
        <w:top w:val="none" w:sz="0" w:space="0" w:color="auto"/>
        <w:left w:val="none" w:sz="0" w:space="0" w:color="auto"/>
        <w:bottom w:val="none" w:sz="0" w:space="0" w:color="auto"/>
        <w:right w:val="none" w:sz="0" w:space="0" w:color="auto"/>
      </w:divBdr>
      <w:divsChild>
        <w:div w:id="367531915">
          <w:marLeft w:val="0"/>
          <w:marRight w:val="0"/>
          <w:marTop w:val="0"/>
          <w:marBottom w:val="0"/>
          <w:divBdr>
            <w:top w:val="none" w:sz="0" w:space="0" w:color="auto"/>
            <w:left w:val="none" w:sz="0" w:space="0" w:color="auto"/>
            <w:bottom w:val="none" w:sz="0" w:space="0" w:color="auto"/>
            <w:right w:val="none" w:sz="0" w:space="0" w:color="auto"/>
          </w:divBdr>
          <w:divsChild>
            <w:div w:id="14091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98901">
      <w:bodyDiv w:val="1"/>
      <w:marLeft w:val="0"/>
      <w:marRight w:val="0"/>
      <w:marTop w:val="0"/>
      <w:marBottom w:val="0"/>
      <w:divBdr>
        <w:top w:val="none" w:sz="0" w:space="0" w:color="auto"/>
        <w:left w:val="none" w:sz="0" w:space="0" w:color="auto"/>
        <w:bottom w:val="none" w:sz="0" w:space="0" w:color="auto"/>
        <w:right w:val="none" w:sz="0" w:space="0" w:color="auto"/>
      </w:divBdr>
    </w:div>
    <w:div w:id="897320712">
      <w:bodyDiv w:val="1"/>
      <w:marLeft w:val="0"/>
      <w:marRight w:val="0"/>
      <w:marTop w:val="0"/>
      <w:marBottom w:val="0"/>
      <w:divBdr>
        <w:top w:val="none" w:sz="0" w:space="0" w:color="auto"/>
        <w:left w:val="none" w:sz="0" w:space="0" w:color="auto"/>
        <w:bottom w:val="none" w:sz="0" w:space="0" w:color="auto"/>
        <w:right w:val="none" w:sz="0" w:space="0" w:color="auto"/>
      </w:divBdr>
    </w:div>
    <w:div w:id="897978781">
      <w:bodyDiv w:val="1"/>
      <w:marLeft w:val="0"/>
      <w:marRight w:val="0"/>
      <w:marTop w:val="0"/>
      <w:marBottom w:val="0"/>
      <w:divBdr>
        <w:top w:val="none" w:sz="0" w:space="0" w:color="auto"/>
        <w:left w:val="none" w:sz="0" w:space="0" w:color="auto"/>
        <w:bottom w:val="none" w:sz="0" w:space="0" w:color="auto"/>
        <w:right w:val="none" w:sz="0" w:space="0" w:color="auto"/>
      </w:divBdr>
    </w:div>
    <w:div w:id="910623975">
      <w:bodyDiv w:val="1"/>
      <w:marLeft w:val="0"/>
      <w:marRight w:val="0"/>
      <w:marTop w:val="0"/>
      <w:marBottom w:val="0"/>
      <w:divBdr>
        <w:top w:val="none" w:sz="0" w:space="0" w:color="auto"/>
        <w:left w:val="none" w:sz="0" w:space="0" w:color="auto"/>
        <w:bottom w:val="none" w:sz="0" w:space="0" w:color="auto"/>
        <w:right w:val="none" w:sz="0" w:space="0" w:color="auto"/>
      </w:divBdr>
      <w:divsChild>
        <w:div w:id="2034261387">
          <w:marLeft w:val="0"/>
          <w:marRight w:val="0"/>
          <w:marTop w:val="0"/>
          <w:marBottom w:val="0"/>
          <w:divBdr>
            <w:top w:val="single" w:sz="2" w:space="0" w:color="auto"/>
            <w:left w:val="single" w:sz="2" w:space="0" w:color="auto"/>
            <w:bottom w:val="single" w:sz="6" w:space="0" w:color="auto"/>
            <w:right w:val="single" w:sz="2" w:space="0" w:color="auto"/>
          </w:divBdr>
          <w:divsChild>
            <w:div w:id="53218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80903857">
                  <w:marLeft w:val="0"/>
                  <w:marRight w:val="0"/>
                  <w:marTop w:val="0"/>
                  <w:marBottom w:val="0"/>
                  <w:divBdr>
                    <w:top w:val="single" w:sz="2" w:space="0" w:color="D9D9E3"/>
                    <w:left w:val="single" w:sz="2" w:space="0" w:color="D9D9E3"/>
                    <w:bottom w:val="single" w:sz="2" w:space="0" w:color="D9D9E3"/>
                    <w:right w:val="single" w:sz="2" w:space="0" w:color="D9D9E3"/>
                  </w:divBdr>
                  <w:divsChild>
                    <w:div w:id="378554187">
                      <w:marLeft w:val="0"/>
                      <w:marRight w:val="0"/>
                      <w:marTop w:val="0"/>
                      <w:marBottom w:val="0"/>
                      <w:divBdr>
                        <w:top w:val="single" w:sz="2" w:space="0" w:color="D9D9E3"/>
                        <w:left w:val="single" w:sz="2" w:space="0" w:color="D9D9E3"/>
                        <w:bottom w:val="single" w:sz="2" w:space="0" w:color="D9D9E3"/>
                        <w:right w:val="single" w:sz="2" w:space="0" w:color="D9D9E3"/>
                      </w:divBdr>
                      <w:divsChild>
                        <w:div w:id="856888599">
                          <w:marLeft w:val="0"/>
                          <w:marRight w:val="0"/>
                          <w:marTop w:val="0"/>
                          <w:marBottom w:val="0"/>
                          <w:divBdr>
                            <w:top w:val="single" w:sz="2" w:space="0" w:color="D9D9E3"/>
                            <w:left w:val="single" w:sz="2" w:space="0" w:color="D9D9E3"/>
                            <w:bottom w:val="single" w:sz="2" w:space="0" w:color="D9D9E3"/>
                            <w:right w:val="single" w:sz="2" w:space="0" w:color="D9D9E3"/>
                          </w:divBdr>
                          <w:divsChild>
                            <w:div w:id="12957936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3487941">
      <w:bodyDiv w:val="1"/>
      <w:marLeft w:val="0"/>
      <w:marRight w:val="0"/>
      <w:marTop w:val="0"/>
      <w:marBottom w:val="0"/>
      <w:divBdr>
        <w:top w:val="none" w:sz="0" w:space="0" w:color="auto"/>
        <w:left w:val="none" w:sz="0" w:space="0" w:color="auto"/>
        <w:bottom w:val="none" w:sz="0" w:space="0" w:color="auto"/>
        <w:right w:val="none" w:sz="0" w:space="0" w:color="auto"/>
      </w:divBdr>
    </w:div>
    <w:div w:id="933250339">
      <w:bodyDiv w:val="1"/>
      <w:marLeft w:val="0"/>
      <w:marRight w:val="0"/>
      <w:marTop w:val="0"/>
      <w:marBottom w:val="0"/>
      <w:divBdr>
        <w:top w:val="none" w:sz="0" w:space="0" w:color="auto"/>
        <w:left w:val="none" w:sz="0" w:space="0" w:color="auto"/>
        <w:bottom w:val="none" w:sz="0" w:space="0" w:color="auto"/>
        <w:right w:val="none" w:sz="0" w:space="0" w:color="auto"/>
      </w:divBdr>
      <w:divsChild>
        <w:div w:id="1315184815">
          <w:marLeft w:val="0"/>
          <w:marRight w:val="0"/>
          <w:marTop w:val="0"/>
          <w:marBottom w:val="0"/>
          <w:divBdr>
            <w:top w:val="none" w:sz="0" w:space="0" w:color="auto"/>
            <w:left w:val="none" w:sz="0" w:space="0" w:color="auto"/>
            <w:bottom w:val="none" w:sz="0" w:space="0" w:color="auto"/>
            <w:right w:val="none" w:sz="0" w:space="0" w:color="auto"/>
          </w:divBdr>
          <w:divsChild>
            <w:div w:id="1070956134">
              <w:marLeft w:val="0"/>
              <w:marRight w:val="0"/>
              <w:marTop w:val="0"/>
              <w:marBottom w:val="0"/>
              <w:divBdr>
                <w:top w:val="none" w:sz="0" w:space="0" w:color="auto"/>
                <w:left w:val="none" w:sz="0" w:space="0" w:color="auto"/>
                <w:bottom w:val="none" w:sz="0" w:space="0" w:color="auto"/>
                <w:right w:val="none" w:sz="0" w:space="0" w:color="auto"/>
              </w:divBdr>
              <w:divsChild>
                <w:div w:id="6254778">
                  <w:marLeft w:val="0"/>
                  <w:marRight w:val="0"/>
                  <w:marTop w:val="0"/>
                  <w:marBottom w:val="0"/>
                  <w:divBdr>
                    <w:top w:val="none" w:sz="0" w:space="0" w:color="auto"/>
                    <w:left w:val="none" w:sz="0" w:space="0" w:color="auto"/>
                    <w:bottom w:val="none" w:sz="0" w:space="0" w:color="auto"/>
                    <w:right w:val="none" w:sz="0" w:space="0" w:color="auto"/>
                  </w:divBdr>
                  <w:divsChild>
                    <w:div w:id="395858006">
                      <w:marLeft w:val="0"/>
                      <w:marRight w:val="0"/>
                      <w:marTop w:val="0"/>
                      <w:marBottom w:val="0"/>
                      <w:divBdr>
                        <w:top w:val="none" w:sz="0" w:space="0" w:color="auto"/>
                        <w:left w:val="none" w:sz="0" w:space="0" w:color="auto"/>
                        <w:bottom w:val="none" w:sz="0" w:space="0" w:color="auto"/>
                        <w:right w:val="none" w:sz="0" w:space="0" w:color="auto"/>
                      </w:divBdr>
                      <w:divsChild>
                        <w:div w:id="1483892147">
                          <w:marLeft w:val="0"/>
                          <w:marRight w:val="0"/>
                          <w:marTop w:val="0"/>
                          <w:marBottom w:val="0"/>
                          <w:divBdr>
                            <w:top w:val="none" w:sz="0" w:space="0" w:color="auto"/>
                            <w:left w:val="none" w:sz="0" w:space="0" w:color="auto"/>
                            <w:bottom w:val="none" w:sz="0" w:space="0" w:color="auto"/>
                            <w:right w:val="none" w:sz="0" w:space="0" w:color="auto"/>
                          </w:divBdr>
                          <w:divsChild>
                            <w:div w:id="1620136761">
                              <w:marLeft w:val="0"/>
                              <w:marRight w:val="0"/>
                              <w:marTop w:val="0"/>
                              <w:marBottom w:val="0"/>
                              <w:divBdr>
                                <w:top w:val="single" w:sz="24" w:space="6" w:color="auto"/>
                                <w:left w:val="single" w:sz="24" w:space="9" w:color="auto"/>
                                <w:bottom w:val="single" w:sz="24" w:space="6" w:color="auto"/>
                                <w:right w:val="single" w:sz="24" w:space="9" w:color="auto"/>
                              </w:divBdr>
                              <w:divsChild>
                                <w:div w:id="68783243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733853">
      <w:bodyDiv w:val="1"/>
      <w:marLeft w:val="0"/>
      <w:marRight w:val="0"/>
      <w:marTop w:val="0"/>
      <w:marBottom w:val="0"/>
      <w:divBdr>
        <w:top w:val="none" w:sz="0" w:space="0" w:color="auto"/>
        <w:left w:val="none" w:sz="0" w:space="0" w:color="auto"/>
        <w:bottom w:val="none" w:sz="0" w:space="0" w:color="auto"/>
        <w:right w:val="none" w:sz="0" w:space="0" w:color="auto"/>
      </w:divBdr>
      <w:divsChild>
        <w:div w:id="935795690">
          <w:marLeft w:val="0"/>
          <w:marRight w:val="0"/>
          <w:marTop w:val="0"/>
          <w:marBottom w:val="0"/>
          <w:divBdr>
            <w:top w:val="single" w:sz="2" w:space="0" w:color="E3E3E3"/>
            <w:left w:val="single" w:sz="2" w:space="0" w:color="E3E3E3"/>
            <w:bottom w:val="single" w:sz="2" w:space="0" w:color="E3E3E3"/>
            <w:right w:val="single" w:sz="2" w:space="0" w:color="E3E3E3"/>
          </w:divBdr>
          <w:divsChild>
            <w:div w:id="1352104133">
              <w:marLeft w:val="0"/>
              <w:marRight w:val="0"/>
              <w:marTop w:val="0"/>
              <w:marBottom w:val="0"/>
              <w:divBdr>
                <w:top w:val="single" w:sz="2" w:space="0" w:color="E3E3E3"/>
                <w:left w:val="single" w:sz="2" w:space="0" w:color="E3E3E3"/>
                <w:bottom w:val="single" w:sz="2" w:space="0" w:color="E3E3E3"/>
                <w:right w:val="single" w:sz="2" w:space="0" w:color="E3E3E3"/>
              </w:divBdr>
              <w:divsChild>
                <w:div w:id="1229611560">
                  <w:marLeft w:val="0"/>
                  <w:marRight w:val="0"/>
                  <w:marTop w:val="0"/>
                  <w:marBottom w:val="0"/>
                  <w:divBdr>
                    <w:top w:val="single" w:sz="2" w:space="0" w:color="E3E3E3"/>
                    <w:left w:val="single" w:sz="2" w:space="0" w:color="E3E3E3"/>
                    <w:bottom w:val="single" w:sz="2" w:space="0" w:color="E3E3E3"/>
                    <w:right w:val="single" w:sz="2" w:space="0" w:color="E3E3E3"/>
                  </w:divBdr>
                  <w:divsChild>
                    <w:div w:id="662969021">
                      <w:marLeft w:val="0"/>
                      <w:marRight w:val="0"/>
                      <w:marTop w:val="0"/>
                      <w:marBottom w:val="0"/>
                      <w:divBdr>
                        <w:top w:val="single" w:sz="2" w:space="0" w:color="E3E3E3"/>
                        <w:left w:val="single" w:sz="2" w:space="0" w:color="E3E3E3"/>
                        <w:bottom w:val="single" w:sz="2" w:space="0" w:color="E3E3E3"/>
                        <w:right w:val="single" w:sz="2" w:space="0" w:color="E3E3E3"/>
                      </w:divBdr>
                      <w:divsChild>
                        <w:div w:id="1577670900">
                          <w:marLeft w:val="0"/>
                          <w:marRight w:val="0"/>
                          <w:marTop w:val="0"/>
                          <w:marBottom w:val="0"/>
                          <w:divBdr>
                            <w:top w:val="single" w:sz="2" w:space="0" w:color="E3E3E3"/>
                            <w:left w:val="single" w:sz="2" w:space="0" w:color="E3E3E3"/>
                            <w:bottom w:val="single" w:sz="2" w:space="0" w:color="E3E3E3"/>
                            <w:right w:val="single" w:sz="2" w:space="0" w:color="E3E3E3"/>
                          </w:divBdr>
                          <w:divsChild>
                            <w:div w:id="608857879">
                              <w:marLeft w:val="0"/>
                              <w:marRight w:val="0"/>
                              <w:marTop w:val="0"/>
                              <w:marBottom w:val="0"/>
                              <w:divBdr>
                                <w:top w:val="single" w:sz="2" w:space="0" w:color="E3E3E3"/>
                                <w:left w:val="single" w:sz="2" w:space="0" w:color="E3E3E3"/>
                                <w:bottom w:val="single" w:sz="2" w:space="0" w:color="E3E3E3"/>
                                <w:right w:val="single" w:sz="2" w:space="0" w:color="E3E3E3"/>
                              </w:divBdr>
                              <w:divsChild>
                                <w:div w:id="1781414884">
                                  <w:marLeft w:val="0"/>
                                  <w:marRight w:val="0"/>
                                  <w:marTop w:val="100"/>
                                  <w:marBottom w:val="100"/>
                                  <w:divBdr>
                                    <w:top w:val="single" w:sz="2" w:space="0" w:color="E3E3E3"/>
                                    <w:left w:val="single" w:sz="2" w:space="0" w:color="E3E3E3"/>
                                    <w:bottom w:val="single" w:sz="2" w:space="0" w:color="E3E3E3"/>
                                    <w:right w:val="single" w:sz="2" w:space="0" w:color="E3E3E3"/>
                                  </w:divBdr>
                                  <w:divsChild>
                                    <w:div w:id="1270503846">
                                      <w:marLeft w:val="0"/>
                                      <w:marRight w:val="0"/>
                                      <w:marTop w:val="0"/>
                                      <w:marBottom w:val="0"/>
                                      <w:divBdr>
                                        <w:top w:val="single" w:sz="2" w:space="0" w:color="E3E3E3"/>
                                        <w:left w:val="single" w:sz="2" w:space="0" w:color="E3E3E3"/>
                                        <w:bottom w:val="single" w:sz="2" w:space="0" w:color="E3E3E3"/>
                                        <w:right w:val="single" w:sz="2" w:space="0" w:color="E3E3E3"/>
                                      </w:divBdr>
                                      <w:divsChild>
                                        <w:div w:id="989089913">
                                          <w:marLeft w:val="0"/>
                                          <w:marRight w:val="0"/>
                                          <w:marTop w:val="0"/>
                                          <w:marBottom w:val="0"/>
                                          <w:divBdr>
                                            <w:top w:val="single" w:sz="2" w:space="0" w:color="E3E3E3"/>
                                            <w:left w:val="single" w:sz="2" w:space="0" w:color="E3E3E3"/>
                                            <w:bottom w:val="single" w:sz="2" w:space="0" w:color="E3E3E3"/>
                                            <w:right w:val="single" w:sz="2" w:space="0" w:color="E3E3E3"/>
                                          </w:divBdr>
                                          <w:divsChild>
                                            <w:div w:id="1713727847">
                                              <w:marLeft w:val="0"/>
                                              <w:marRight w:val="0"/>
                                              <w:marTop w:val="0"/>
                                              <w:marBottom w:val="0"/>
                                              <w:divBdr>
                                                <w:top w:val="single" w:sz="2" w:space="0" w:color="E3E3E3"/>
                                                <w:left w:val="single" w:sz="2" w:space="0" w:color="E3E3E3"/>
                                                <w:bottom w:val="single" w:sz="2" w:space="0" w:color="E3E3E3"/>
                                                <w:right w:val="single" w:sz="2" w:space="0" w:color="E3E3E3"/>
                                              </w:divBdr>
                                              <w:divsChild>
                                                <w:div w:id="1056244972">
                                                  <w:marLeft w:val="0"/>
                                                  <w:marRight w:val="0"/>
                                                  <w:marTop w:val="0"/>
                                                  <w:marBottom w:val="0"/>
                                                  <w:divBdr>
                                                    <w:top w:val="single" w:sz="2" w:space="0" w:color="E3E3E3"/>
                                                    <w:left w:val="single" w:sz="2" w:space="0" w:color="E3E3E3"/>
                                                    <w:bottom w:val="single" w:sz="2" w:space="0" w:color="E3E3E3"/>
                                                    <w:right w:val="single" w:sz="2" w:space="0" w:color="E3E3E3"/>
                                                  </w:divBdr>
                                                  <w:divsChild>
                                                    <w:div w:id="853568935">
                                                      <w:marLeft w:val="0"/>
                                                      <w:marRight w:val="0"/>
                                                      <w:marTop w:val="0"/>
                                                      <w:marBottom w:val="0"/>
                                                      <w:divBdr>
                                                        <w:top w:val="single" w:sz="2" w:space="0" w:color="E3E3E3"/>
                                                        <w:left w:val="single" w:sz="2" w:space="0" w:color="E3E3E3"/>
                                                        <w:bottom w:val="single" w:sz="2" w:space="0" w:color="E3E3E3"/>
                                                        <w:right w:val="single" w:sz="2" w:space="0" w:color="E3E3E3"/>
                                                      </w:divBdr>
                                                      <w:divsChild>
                                                        <w:div w:id="488920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3339455">
          <w:marLeft w:val="0"/>
          <w:marRight w:val="0"/>
          <w:marTop w:val="0"/>
          <w:marBottom w:val="0"/>
          <w:divBdr>
            <w:top w:val="none" w:sz="0" w:space="0" w:color="auto"/>
            <w:left w:val="none" w:sz="0" w:space="0" w:color="auto"/>
            <w:bottom w:val="none" w:sz="0" w:space="0" w:color="auto"/>
            <w:right w:val="none" w:sz="0" w:space="0" w:color="auto"/>
          </w:divBdr>
          <w:divsChild>
            <w:div w:id="1987320750">
              <w:marLeft w:val="0"/>
              <w:marRight w:val="0"/>
              <w:marTop w:val="100"/>
              <w:marBottom w:val="100"/>
              <w:divBdr>
                <w:top w:val="single" w:sz="2" w:space="0" w:color="E3E3E3"/>
                <w:left w:val="single" w:sz="2" w:space="0" w:color="E3E3E3"/>
                <w:bottom w:val="single" w:sz="2" w:space="0" w:color="E3E3E3"/>
                <w:right w:val="single" w:sz="2" w:space="0" w:color="E3E3E3"/>
              </w:divBdr>
              <w:divsChild>
                <w:div w:id="13718033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54138814">
      <w:bodyDiv w:val="1"/>
      <w:marLeft w:val="0"/>
      <w:marRight w:val="0"/>
      <w:marTop w:val="0"/>
      <w:marBottom w:val="0"/>
      <w:divBdr>
        <w:top w:val="none" w:sz="0" w:space="0" w:color="auto"/>
        <w:left w:val="none" w:sz="0" w:space="0" w:color="auto"/>
        <w:bottom w:val="none" w:sz="0" w:space="0" w:color="auto"/>
        <w:right w:val="none" w:sz="0" w:space="0" w:color="auto"/>
      </w:divBdr>
    </w:div>
    <w:div w:id="963539755">
      <w:bodyDiv w:val="1"/>
      <w:marLeft w:val="0"/>
      <w:marRight w:val="0"/>
      <w:marTop w:val="0"/>
      <w:marBottom w:val="0"/>
      <w:divBdr>
        <w:top w:val="none" w:sz="0" w:space="0" w:color="auto"/>
        <w:left w:val="none" w:sz="0" w:space="0" w:color="auto"/>
        <w:bottom w:val="none" w:sz="0" w:space="0" w:color="auto"/>
        <w:right w:val="none" w:sz="0" w:space="0" w:color="auto"/>
      </w:divBdr>
    </w:div>
    <w:div w:id="968822250">
      <w:bodyDiv w:val="1"/>
      <w:marLeft w:val="0"/>
      <w:marRight w:val="0"/>
      <w:marTop w:val="0"/>
      <w:marBottom w:val="0"/>
      <w:divBdr>
        <w:top w:val="none" w:sz="0" w:space="0" w:color="auto"/>
        <w:left w:val="none" w:sz="0" w:space="0" w:color="auto"/>
        <w:bottom w:val="none" w:sz="0" w:space="0" w:color="auto"/>
        <w:right w:val="none" w:sz="0" w:space="0" w:color="auto"/>
      </w:divBdr>
    </w:div>
    <w:div w:id="980303983">
      <w:bodyDiv w:val="1"/>
      <w:marLeft w:val="0"/>
      <w:marRight w:val="0"/>
      <w:marTop w:val="0"/>
      <w:marBottom w:val="0"/>
      <w:divBdr>
        <w:top w:val="none" w:sz="0" w:space="0" w:color="auto"/>
        <w:left w:val="none" w:sz="0" w:space="0" w:color="auto"/>
        <w:bottom w:val="none" w:sz="0" w:space="0" w:color="auto"/>
        <w:right w:val="none" w:sz="0" w:space="0" w:color="auto"/>
      </w:divBdr>
    </w:div>
    <w:div w:id="984774001">
      <w:bodyDiv w:val="1"/>
      <w:marLeft w:val="0"/>
      <w:marRight w:val="0"/>
      <w:marTop w:val="0"/>
      <w:marBottom w:val="0"/>
      <w:divBdr>
        <w:top w:val="none" w:sz="0" w:space="0" w:color="auto"/>
        <w:left w:val="none" w:sz="0" w:space="0" w:color="auto"/>
        <w:bottom w:val="none" w:sz="0" w:space="0" w:color="auto"/>
        <w:right w:val="none" w:sz="0" w:space="0" w:color="auto"/>
      </w:divBdr>
      <w:divsChild>
        <w:div w:id="1345520999">
          <w:marLeft w:val="0"/>
          <w:marRight w:val="0"/>
          <w:marTop w:val="0"/>
          <w:marBottom w:val="0"/>
          <w:divBdr>
            <w:top w:val="none" w:sz="0" w:space="0" w:color="auto"/>
            <w:left w:val="none" w:sz="0" w:space="0" w:color="auto"/>
            <w:bottom w:val="none" w:sz="0" w:space="0" w:color="auto"/>
            <w:right w:val="none" w:sz="0" w:space="0" w:color="auto"/>
          </w:divBdr>
          <w:divsChild>
            <w:div w:id="61223717">
              <w:marLeft w:val="0"/>
              <w:marRight w:val="0"/>
              <w:marTop w:val="0"/>
              <w:marBottom w:val="0"/>
              <w:divBdr>
                <w:top w:val="none" w:sz="0" w:space="0" w:color="auto"/>
                <w:left w:val="none" w:sz="0" w:space="0" w:color="auto"/>
                <w:bottom w:val="none" w:sz="0" w:space="0" w:color="auto"/>
                <w:right w:val="none" w:sz="0" w:space="0" w:color="auto"/>
              </w:divBdr>
            </w:div>
            <w:div w:id="73354485">
              <w:marLeft w:val="0"/>
              <w:marRight w:val="0"/>
              <w:marTop w:val="0"/>
              <w:marBottom w:val="0"/>
              <w:divBdr>
                <w:top w:val="none" w:sz="0" w:space="0" w:color="auto"/>
                <w:left w:val="none" w:sz="0" w:space="0" w:color="auto"/>
                <w:bottom w:val="none" w:sz="0" w:space="0" w:color="auto"/>
                <w:right w:val="none" w:sz="0" w:space="0" w:color="auto"/>
              </w:divBdr>
            </w:div>
            <w:div w:id="128324265">
              <w:marLeft w:val="0"/>
              <w:marRight w:val="0"/>
              <w:marTop w:val="0"/>
              <w:marBottom w:val="0"/>
              <w:divBdr>
                <w:top w:val="none" w:sz="0" w:space="0" w:color="auto"/>
                <w:left w:val="none" w:sz="0" w:space="0" w:color="auto"/>
                <w:bottom w:val="none" w:sz="0" w:space="0" w:color="auto"/>
                <w:right w:val="none" w:sz="0" w:space="0" w:color="auto"/>
              </w:divBdr>
            </w:div>
            <w:div w:id="495927567">
              <w:marLeft w:val="0"/>
              <w:marRight w:val="0"/>
              <w:marTop w:val="0"/>
              <w:marBottom w:val="0"/>
              <w:divBdr>
                <w:top w:val="none" w:sz="0" w:space="0" w:color="auto"/>
                <w:left w:val="none" w:sz="0" w:space="0" w:color="auto"/>
                <w:bottom w:val="none" w:sz="0" w:space="0" w:color="auto"/>
                <w:right w:val="none" w:sz="0" w:space="0" w:color="auto"/>
              </w:divBdr>
            </w:div>
            <w:div w:id="572812573">
              <w:marLeft w:val="0"/>
              <w:marRight w:val="0"/>
              <w:marTop w:val="0"/>
              <w:marBottom w:val="0"/>
              <w:divBdr>
                <w:top w:val="none" w:sz="0" w:space="0" w:color="auto"/>
                <w:left w:val="none" w:sz="0" w:space="0" w:color="auto"/>
                <w:bottom w:val="none" w:sz="0" w:space="0" w:color="auto"/>
                <w:right w:val="none" w:sz="0" w:space="0" w:color="auto"/>
              </w:divBdr>
            </w:div>
            <w:div w:id="711148604">
              <w:marLeft w:val="0"/>
              <w:marRight w:val="0"/>
              <w:marTop w:val="0"/>
              <w:marBottom w:val="0"/>
              <w:divBdr>
                <w:top w:val="none" w:sz="0" w:space="0" w:color="auto"/>
                <w:left w:val="none" w:sz="0" w:space="0" w:color="auto"/>
                <w:bottom w:val="none" w:sz="0" w:space="0" w:color="auto"/>
                <w:right w:val="none" w:sz="0" w:space="0" w:color="auto"/>
              </w:divBdr>
            </w:div>
            <w:div w:id="790172895">
              <w:marLeft w:val="0"/>
              <w:marRight w:val="0"/>
              <w:marTop w:val="0"/>
              <w:marBottom w:val="0"/>
              <w:divBdr>
                <w:top w:val="none" w:sz="0" w:space="0" w:color="auto"/>
                <w:left w:val="none" w:sz="0" w:space="0" w:color="auto"/>
                <w:bottom w:val="none" w:sz="0" w:space="0" w:color="auto"/>
                <w:right w:val="none" w:sz="0" w:space="0" w:color="auto"/>
              </w:divBdr>
            </w:div>
            <w:div w:id="963196140">
              <w:marLeft w:val="0"/>
              <w:marRight w:val="0"/>
              <w:marTop w:val="0"/>
              <w:marBottom w:val="0"/>
              <w:divBdr>
                <w:top w:val="none" w:sz="0" w:space="0" w:color="auto"/>
                <w:left w:val="none" w:sz="0" w:space="0" w:color="auto"/>
                <w:bottom w:val="none" w:sz="0" w:space="0" w:color="auto"/>
                <w:right w:val="none" w:sz="0" w:space="0" w:color="auto"/>
              </w:divBdr>
            </w:div>
            <w:div w:id="1133643012">
              <w:marLeft w:val="0"/>
              <w:marRight w:val="0"/>
              <w:marTop w:val="0"/>
              <w:marBottom w:val="0"/>
              <w:divBdr>
                <w:top w:val="none" w:sz="0" w:space="0" w:color="auto"/>
                <w:left w:val="none" w:sz="0" w:space="0" w:color="auto"/>
                <w:bottom w:val="none" w:sz="0" w:space="0" w:color="auto"/>
                <w:right w:val="none" w:sz="0" w:space="0" w:color="auto"/>
              </w:divBdr>
            </w:div>
            <w:div w:id="1282226093">
              <w:marLeft w:val="0"/>
              <w:marRight w:val="0"/>
              <w:marTop w:val="0"/>
              <w:marBottom w:val="0"/>
              <w:divBdr>
                <w:top w:val="none" w:sz="0" w:space="0" w:color="auto"/>
                <w:left w:val="none" w:sz="0" w:space="0" w:color="auto"/>
                <w:bottom w:val="none" w:sz="0" w:space="0" w:color="auto"/>
                <w:right w:val="none" w:sz="0" w:space="0" w:color="auto"/>
              </w:divBdr>
            </w:div>
            <w:div w:id="1314486517">
              <w:marLeft w:val="0"/>
              <w:marRight w:val="0"/>
              <w:marTop w:val="0"/>
              <w:marBottom w:val="0"/>
              <w:divBdr>
                <w:top w:val="none" w:sz="0" w:space="0" w:color="auto"/>
                <w:left w:val="none" w:sz="0" w:space="0" w:color="auto"/>
                <w:bottom w:val="none" w:sz="0" w:space="0" w:color="auto"/>
                <w:right w:val="none" w:sz="0" w:space="0" w:color="auto"/>
              </w:divBdr>
            </w:div>
            <w:div w:id="1382366170">
              <w:marLeft w:val="0"/>
              <w:marRight w:val="0"/>
              <w:marTop w:val="0"/>
              <w:marBottom w:val="0"/>
              <w:divBdr>
                <w:top w:val="none" w:sz="0" w:space="0" w:color="auto"/>
                <w:left w:val="none" w:sz="0" w:space="0" w:color="auto"/>
                <w:bottom w:val="none" w:sz="0" w:space="0" w:color="auto"/>
                <w:right w:val="none" w:sz="0" w:space="0" w:color="auto"/>
              </w:divBdr>
            </w:div>
            <w:div w:id="1517773574">
              <w:marLeft w:val="0"/>
              <w:marRight w:val="0"/>
              <w:marTop w:val="0"/>
              <w:marBottom w:val="0"/>
              <w:divBdr>
                <w:top w:val="none" w:sz="0" w:space="0" w:color="auto"/>
                <w:left w:val="none" w:sz="0" w:space="0" w:color="auto"/>
                <w:bottom w:val="none" w:sz="0" w:space="0" w:color="auto"/>
                <w:right w:val="none" w:sz="0" w:space="0" w:color="auto"/>
              </w:divBdr>
            </w:div>
            <w:div w:id="1747803955">
              <w:marLeft w:val="0"/>
              <w:marRight w:val="0"/>
              <w:marTop w:val="0"/>
              <w:marBottom w:val="0"/>
              <w:divBdr>
                <w:top w:val="none" w:sz="0" w:space="0" w:color="auto"/>
                <w:left w:val="none" w:sz="0" w:space="0" w:color="auto"/>
                <w:bottom w:val="none" w:sz="0" w:space="0" w:color="auto"/>
                <w:right w:val="none" w:sz="0" w:space="0" w:color="auto"/>
              </w:divBdr>
            </w:div>
            <w:div w:id="1940067389">
              <w:marLeft w:val="0"/>
              <w:marRight w:val="0"/>
              <w:marTop w:val="0"/>
              <w:marBottom w:val="0"/>
              <w:divBdr>
                <w:top w:val="none" w:sz="0" w:space="0" w:color="auto"/>
                <w:left w:val="none" w:sz="0" w:space="0" w:color="auto"/>
                <w:bottom w:val="none" w:sz="0" w:space="0" w:color="auto"/>
                <w:right w:val="none" w:sz="0" w:space="0" w:color="auto"/>
              </w:divBdr>
            </w:div>
            <w:div w:id="1968967756">
              <w:marLeft w:val="0"/>
              <w:marRight w:val="0"/>
              <w:marTop w:val="0"/>
              <w:marBottom w:val="0"/>
              <w:divBdr>
                <w:top w:val="none" w:sz="0" w:space="0" w:color="auto"/>
                <w:left w:val="none" w:sz="0" w:space="0" w:color="auto"/>
                <w:bottom w:val="none" w:sz="0" w:space="0" w:color="auto"/>
                <w:right w:val="none" w:sz="0" w:space="0" w:color="auto"/>
              </w:divBdr>
            </w:div>
            <w:div w:id="2048262842">
              <w:marLeft w:val="0"/>
              <w:marRight w:val="0"/>
              <w:marTop w:val="0"/>
              <w:marBottom w:val="0"/>
              <w:divBdr>
                <w:top w:val="none" w:sz="0" w:space="0" w:color="auto"/>
                <w:left w:val="none" w:sz="0" w:space="0" w:color="auto"/>
                <w:bottom w:val="none" w:sz="0" w:space="0" w:color="auto"/>
                <w:right w:val="none" w:sz="0" w:space="0" w:color="auto"/>
              </w:divBdr>
            </w:div>
            <w:div w:id="2122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5193">
      <w:bodyDiv w:val="1"/>
      <w:marLeft w:val="0"/>
      <w:marRight w:val="0"/>
      <w:marTop w:val="0"/>
      <w:marBottom w:val="0"/>
      <w:divBdr>
        <w:top w:val="none" w:sz="0" w:space="0" w:color="auto"/>
        <w:left w:val="none" w:sz="0" w:space="0" w:color="auto"/>
        <w:bottom w:val="none" w:sz="0" w:space="0" w:color="auto"/>
        <w:right w:val="none" w:sz="0" w:space="0" w:color="auto"/>
      </w:divBdr>
    </w:div>
    <w:div w:id="988704089">
      <w:bodyDiv w:val="1"/>
      <w:marLeft w:val="0"/>
      <w:marRight w:val="0"/>
      <w:marTop w:val="0"/>
      <w:marBottom w:val="0"/>
      <w:divBdr>
        <w:top w:val="none" w:sz="0" w:space="0" w:color="auto"/>
        <w:left w:val="none" w:sz="0" w:space="0" w:color="auto"/>
        <w:bottom w:val="none" w:sz="0" w:space="0" w:color="auto"/>
        <w:right w:val="none" w:sz="0" w:space="0" w:color="auto"/>
      </w:divBdr>
    </w:div>
    <w:div w:id="989863729">
      <w:bodyDiv w:val="1"/>
      <w:marLeft w:val="0"/>
      <w:marRight w:val="0"/>
      <w:marTop w:val="0"/>
      <w:marBottom w:val="0"/>
      <w:divBdr>
        <w:top w:val="none" w:sz="0" w:space="0" w:color="auto"/>
        <w:left w:val="none" w:sz="0" w:space="0" w:color="auto"/>
        <w:bottom w:val="none" w:sz="0" w:space="0" w:color="auto"/>
        <w:right w:val="none" w:sz="0" w:space="0" w:color="auto"/>
      </w:divBdr>
    </w:div>
    <w:div w:id="996224259">
      <w:bodyDiv w:val="1"/>
      <w:marLeft w:val="0"/>
      <w:marRight w:val="0"/>
      <w:marTop w:val="0"/>
      <w:marBottom w:val="0"/>
      <w:divBdr>
        <w:top w:val="none" w:sz="0" w:space="0" w:color="auto"/>
        <w:left w:val="none" w:sz="0" w:space="0" w:color="auto"/>
        <w:bottom w:val="none" w:sz="0" w:space="0" w:color="auto"/>
        <w:right w:val="none" w:sz="0" w:space="0" w:color="auto"/>
      </w:divBdr>
      <w:divsChild>
        <w:div w:id="1849712395">
          <w:marLeft w:val="0"/>
          <w:marRight w:val="0"/>
          <w:marTop w:val="0"/>
          <w:marBottom w:val="0"/>
          <w:divBdr>
            <w:top w:val="none" w:sz="0" w:space="0" w:color="auto"/>
            <w:left w:val="none" w:sz="0" w:space="0" w:color="auto"/>
            <w:bottom w:val="none" w:sz="0" w:space="0" w:color="auto"/>
            <w:right w:val="none" w:sz="0" w:space="0" w:color="auto"/>
          </w:divBdr>
          <w:divsChild>
            <w:div w:id="3054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9389">
      <w:bodyDiv w:val="1"/>
      <w:marLeft w:val="0"/>
      <w:marRight w:val="0"/>
      <w:marTop w:val="0"/>
      <w:marBottom w:val="0"/>
      <w:divBdr>
        <w:top w:val="none" w:sz="0" w:space="0" w:color="auto"/>
        <w:left w:val="none" w:sz="0" w:space="0" w:color="auto"/>
        <w:bottom w:val="none" w:sz="0" w:space="0" w:color="auto"/>
        <w:right w:val="none" w:sz="0" w:space="0" w:color="auto"/>
      </w:divBdr>
    </w:div>
    <w:div w:id="1000232266">
      <w:bodyDiv w:val="1"/>
      <w:marLeft w:val="0"/>
      <w:marRight w:val="0"/>
      <w:marTop w:val="0"/>
      <w:marBottom w:val="0"/>
      <w:divBdr>
        <w:top w:val="none" w:sz="0" w:space="0" w:color="auto"/>
        <w:left w:val="none" w:sz="0" w:space="0" w:color="auto"/>
        <w:bottom w:val="none" w:sz="0" w:space="0" w:color="auto"/>
        <w:right w:val="none" w:sz="0" w:space="0" w:color="auto"/>
      </w:divBdr>
    </w:div>
    <w:div w:id="1005132312">
      <w:bodyDiv w:val="1"/>
      <w:marLeft w:val="0"/>
      <w:marRight w:val="0"/>
      <w:marTop w:val="0"/>
      <w:marBottom w:val="0"/>
      <w:divBdr>
        <w:top w:val="none" w:sz="0" w:space="0" w:color="auto"/>
        <w:left w:val="none" w:sz="0" w:space="0" w:color="auto"/>
        <w:bottom w:val="none" w:sz="0" w:space="0" w:color="auto"/>
        <w:right w:val="none" w:sz="0" w:space="0" w:color="auto"/>
      </w:divBdr>
    </w:div>
    <w:div w:id="1033727438">
      <w:bodyDiv w:val="1"/>
      <w:marLeft w:val="0"/>
      <w:marRight w:val="0"/>
      <w:marTop w:val="0"/>
      <w:marBottom w:val="0"/>
      <w:divBdr>
        <w:top w:val="none" w:sz="0" w:space="0" w:color="auto"/>
        <w:left w:val="none" w:sz="0" w:space="0" w:color="auto"/>
        <w:bottom w:val="none" w:sz="0" w:space="0" w:color="auto"/>
        <w:right w:val="none" w:sz="0" w:space="0" w:color="auto"/>
      </w:divBdr>
    </w:div>
    <w:div w:id="1039353157">
      <w:bodyDiv w:val="1"/>
      <w:marLeft w:val="0"/>
      <w:marRight w:val="0"/>
      <w:marTop w:val="0"/>
      <w:marBottom w:val="0"/>
      <w:divBdr>
        <w:top w:val="none" w:sz="0" w:space="0" w:color="auto"/>
        <w:left w:val="none" w:sz="0" w:space="0" w:color="auto"/>
        <w:bottom w:val="none" w:sz="0" w:space="0" w:color="auto"/>
        <w:right w:val="none" w:sz="0" w:space="0" w:color="auto"/>
      </w:divBdr>
      <w:divsChild>
        <w:div w:id="677780904">
          <w:marLeft w:val="0"/>
          <w:marRight w:val="0"/>
          <w:marTop w:val="0"/>
          <w:marBottom w:val="0"/>
          <w:divBdr>
            <w:top w:val="none" w:sz="0" w:space="0" w:color="auto"/>
            <w:left w:val="none" w:sz="0" w:space="0" w:color="auto"/>
            <w:bottom w:val="none" w:sz="0" w:space="0" w:color="auto"/>
            <w:right w:val="none" w:sz="0" w:space="0" w:color="auto"/>
          </w:divBdr>
          <w:divsChild>
            <w:div w:id="1785340147">
              <w:marLeft w:val="0"/>
              <w:marRight w:val="0"/>
              <w:marTop w:val="100"/>
              <w:marBottom w:val="100"/>
              <w:divBdr>
                <w:top w:val="single" w:sz="2" w:space="0" w:color="E3E3E3"/>
                <w:left w:val="single" w:sz="2" w:space="0" w:color="E3E3E3"/>
                <w:bottom w:val="single" w:sz="2" w:space="0" w:color="E3E3E3"/>
                <w:right w:val="single" w:sz="2" w:space="0" w:color="E3E3E3"/>
              </w:divBdr>
              <w:divsChild>
                <w:div w:id="207469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59764414">
          <w:marLeft w:val="0"/>
          <w:marRight w:val="0"/>
          <w:marTop w:val="0"/>
          <w:marBottom w:val="0"/>
          <w:divBdr>
            <w:top w:val="single" w:sz="2" w:space="0" w:color="E3E3E3"/>
            <w:left w:val="single" w:sz="2" w:space="0" w:color="E3E3E3"/>
            <w:bottom w:val="single" w:sz="2" w:space="0" w:color="E3E3E3"/>
            <w:right w:val="single" w:sz="2" w:space="0" w:color="E3E3E3"/>
          </w:divBdr>
          <w:divsChild>
            <w:div w:id="95253594">
              <w:marLeft w:val="0"/>
              <w:marRight w:val="0"/>
              <w:marTop w:val="0"/>
              <w:marBottom w:val="0"/>
              <w:divBdr>
                <w:top w:val="single" w:sz="2" w:space="0" w:color="E3E3E3"/>
                <w:left w:val="single" w:sz="2" w:space="0" w:color="E3E3E3"/>
                <w:bottom w:val="single" w:sz="2" w:space="0" w:color="E3E3E3"/>
                <w:right w:val="single" w:sz="2" w:space="0" w:color="E3E3E3"/>
              </w:divBdr>
              <w:divsChild>
                <w:div w:id="824901922">
                  <w:marLeft w:val="0"/>
                  <w:marRight w:val="0"/>
                  <w:marTop w:val="0"/>
                  <w:marBottom w:val="0"/>
                  <w:divBdr>
                    <w:top w:val="single" w:sz="2" w:space="0" w:color="E3E3E3"/>
                    <w:left w:val="single" w:sz="2" w:space="0" w:color="E3E3E3"/>
                    <w:bottom w:val="single" w:sz="2" w:space="0" w:color="E3E3E3"/>
                    <w:right w:val="single" w:sz="2" w:space="0" w:color="E3E3E3"/>
                  </w:divBdr>
                  <w:divsChild>
                    <w:div w:id="2061199238">
                      <w:marLeft w:val="0"/>
                      <w:marRight w:val="0"/>
                      <w:marTop w:val="0"/>
                      <w:marBottom w:val="0"/>
                      <w:divBdr>
                        <w:top w:val="single" w:sz="2" w:space="0" w:color="E3E3E3"/>
                        <w:left w:val="single" w:sz="2" w:space="0" w:color="E3E3E3"/>
                        <w:bottom w:val="single" w:sz="2" w:space="0" w:color="E3E3E3"/>
                        <w:right w:val="single" w:sz="2" w:space="0" w:color="E3E3E3"/>
                      </w:divBdr>
                      <w:divsChild>
                        <w:div w:id="467631079">
                          <w:marLeft w:val="0"/>
                          <w:marRight w:val="0"/>
                          <w:marTop w:val="0"/>
                          <w:marBottom w:val="0"/>
                          <w:divBdr>
                            <w:top w:val="single" w:sz="2" w:space="0" w:color="E3E3E3"/>
                            <w:left w:val="single" w:sz="2" w:space="0" w:color="E3E3E3"/>
                            <w:bottom w:val="single" w:sz="2" w:space="0" w:color="E3E3E3"/>
                            <w:right w:val="single" w:sz="2" w:space="0" w:color="E3E3E3"/>
                          </w:divBdr>
                          <w:divsChild>
                            <w:div w:id="1497498511">
                              <w:marLeft w:val="0"/>
                              <w:marRight w:val="0"/>
                              <w:marTop w:val="0"/>
                              <w:marBottom w:val="0"/>
                              <w:divBdr>
                                <w:top w:val="single" w:sz="2" w:space="0" w:color="E3E3E3"/>
                                <w:left w:val="single" w:sz="2" w:space="0" w:color="E3E3E3"/>
                                <w:bottom w:val="single" w:sz="2" w:space="0" w:color="E3E3E3"/>
                                <w:right w:val="single" w:sz="2" w:space="0" w:color="E3E3E3"/>
                              </w:divBdr>
                              <w:divsChild>
                                <w:div w:id="1827625322">
                                  <w:marLeft w:val="0"/>
                                  <w:marRight w:val="0"/>
                                  <w:marTop w:val="100"/>
                                  <w:marBottom w:val="100"/>
                                  <w:divBdr>
                                    <w:top w:val="single" w:sz="2" w:space="0" w:color="E3E3E3"/>
                                    <w:left w:val="single" w:sz="2" w:space="0" w:color="E3E3E3"/>
                                    <w:bottom w:val="single" w:sz="2" w:space="0" w:color="E3E3E3"/>
                                    <w:right w:val="single" w:sz="2" w:space="0" w:color="E3E3E3"/>
                                  </w:divBdr>
                                  <w:divsChild>
                                    <w:div w:id="1900313751">
                                      <w:marLeft w:val="0"/>
                                      <w:marRight w:val="0"/>
                                      <w:marTop w:val="0"/>
                                      <w:marBottom w:val="0"/>
                                      <w:divBdr>
                                        <w:top w:val="single" w:sz="2" w:space="0" w:color="E3E3E3"/>
                                        <w:left w:val="single" w:sz="2" w:space="0" w:color="E3E3E3"/>
                                        <w:bottom w:val="single" w:sz="2" w:space="0" w:color="E3E3E3"/>
                                        <w:right w:val="single" w:sz="2" w:space="0" w:color="E3E3E3"/>
                                      </w:divBdr>
                                      <w:divsChild>
                                        <w:div w:id="2018264258">
                                          <w:marLeft w:val="0"/>
                                          <w:marRight w:val="0"/>
                                          <w:marTop w:val="0"/>
                                          <w:marBottom w:val="0"/>
                                          <w:divBdr>
                                            <w:top w:val="single" w:sz="2" w:space="0" w:color="E3E3E3"/>
                                            <w:left w:val="single" w:sz="2" w:space="0" w:color="E3E3E3"/>
                                            <w:bottom w:val="single" w:sz="2" w:space="0" w:color="E3E3E3"/>
                                            <w:right w:val="single" w:sz="2" w:space="0" w:color="E3E3E3"/>
                                          </w:divBdr>
                                          <w:divsChild>
                                            <w:div w:id="1637952618">
                                              <w:marLeft w:val="0"/>
                                              <w:marRight w:val="0"/>
                                              <w:marTop w:val="0"/>
                                              <w:marBottom w:val="0"/>
                                              <w:divBdr>
                                                <w:top w:val="single" w:sz="2" w:space="0" w:color="E3E3E3"/>
                                                <w:left w:val="single" w:sz="2" w:space="0" w:color="E3E3E3"/>
                                                <w:bottom w:val="single" w:sz="2" w:space="0" w:color="E3E3E3"/>
                                                <w:right w:val="single" w:sz="2" w:space="0" w:color="E3E3E3"/>
                                              </w:divBdr>
                                              <w:divsChild>
                                                <w:div w:id="1242981572">
                                                  <w:marLeft w:val="0"/>
                                                  <w:marRight w:val="0"/>
                                                  <w:marTop w:val="0"/>
                                                  <w:marBottom w:val="0"/>
                                                  <w:divBdr>
                                                    <w:top w:val="single" w:sz="2" w:space="0" w:color="E3E3E3"/>
                                                    <w:left w:val="single" w:sz="2" w:space="0" w:color="E3E3E3"/>
                                                    <w:bottom w:val="single" w:sz="2" w:space="0" w:color="E3E3E3"/>
                                                    <w:right w:val="single" w:sz="2" w:space="0" w:color="E3E3E3"/>
                                                  </w:divBdr>
                                                  <w:divsChild>
                                                    <w:div w:id="632247123">
                                                      <w:marLeft w:val="0"/>
                                                      <w:marRight w:val="0"/>
                                                      <w:marTop w:val="0"/>
                                                      <w:marBottom w:val="0"/>
                                                      <w:divBdr>
                                                        <w:top w:val="single" w:sz="2" w:space="0" w:color="E3E3E3"/>
                                                        <w:left w:val="single" w:sz="2" w:space="0" w:color="E3E3E3"/>
                                                        <w:bottom w:val="single" w:sz="2" w:space="0" w:color="E3E3E3"/>
                                                        <w:right w:val="single" w:sz="2" w:space="0" w:color="E3E3E3"/>
                                                      </w:divBdr>
                                                      <w:divsChild>
                                                        <w:div w:id="363017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48068900">
      <w:bodyDiv w:val="1"/>
      <w:marLeft w:val="0"/>
      <w:marRight w:val="0"/>
      <w:marTop w:val="0"/>
      <w:marBottom w:val="0"/>
      <w:divBdr>
        <w:top w:val="none" w:sz="0" w:space="0" w:color="auto"/>
        <w:left w:val="none" w:sz="0" w:space="0" w:color="auto"/>
        <w:bottom w:val="none" w:sz="0" w:space="0" w:color="auto"/>
        <w:right w:val="none" w:sz="0" w:space="0" w:color="auto"/>
      </w:divBdr>
      <w:divsChild>
        <w:div w:id="424764575">
          <w:marLeft w:val="0"/>
          <w:marRight w:val="0"/>
          <w:marTop w:val="0"/>
          <w:marBottom w:val="0"/>
          <w:divBdr>
            <w:top w:val="none" w:sz="0" w:space="0" w:color="auto"/>
            <w:left w:val="none" w:sz="0" w:space="0" w:color="auto"/>
            <w:bottom w:val="none" w:sz="0" w:space="0" w:color="auto"/>
            <w:right w:val="none" w:sz="0" w:space="0" w:color="auto"/>
          </w:divBdr>
        </w:div>
        <w:div w:id="845168285">
          <w:marLeft w:val="0"/>
          <w:marRight w:val="0"/>
          <w:marTop w:val="0"/>
          <w:marBottom w:val="0"/>
          <w:divBdr>
            <w:top w:val="none" w:sz="0" w:space="0" w:color="auto"/>
            <w:left w:val="none" w:sz="0" w:space="0" w:color="auto"/>
            <w:bottom w:val="none" w:sz="0" w:space="0" w:color="auto"/>
            <w:right w:val="none" w:sz="0" w:space="0" w:color="auto"/>
          </w:divBdr>
        </w:div>
        <w:div w:id="948587139">
          <w:marLeft w:val="0"/>
          <w:marRight w:val="0"/>
          <w:marTop w:val="0"/>
          <w:marBottom w:val="0"/>
          <w:divBdr>
            <w:top w:val="none" w:sz="0" w:space="0" w:color="auto"/>
            <w:left w:val="none" w:sz="0" w:space="0" w:color="auto"/>
            <w:bottom w:val="none" w:sz="0" w:space="0" w:color="auto"/>
            <w:right w:val="none" w:sz="0" w:space="0" w:color="auto"/>
          </w:divBdr>
        </w:div>
        <w:div w:id="974413825">
          <w:marLeft w:val="0"/>
          <w:marRight w:val="0"/>
          <w:marTop w:val="0"/>
          <w:marBottom w:val="0"/>
          <w:divBdr>
            <w:top w:val="none" w:sz="0" w:space="0" w:color="auto"/>
            <w:left w:val="none" w:sz="0" w:space="0" w:color="auto"/>
            <w:bottom w:val="none" w:sz="0" w:space="0" w:color="auto"/>
            <w:right w:val="none" w:sz="0" w:space="0" w:color="auto"/>
          </w:divBdr>
        </w:div>
        <w:div w:id="1200127096">
          <w:marLeft w:val="0"/>
          <w:marRight w:val="0"/>
          <w:marTop w:val="0"/>
          <w:marBottom w:val="0"/>
          <w:divBdr>
            <w:top w:val="none" w:sz="0" w:space="0" w:color="auto"/>
            <w:left w:val="none" w:sz="0" w:space="0" w:color="auto"/>
            <w:bottom w:val="none" w:sz="0" w:space="0" w:color="auto"/>
            <w:right w:val="none" w:sz="0" w:space="0" w:color="auto"/>
          </w:divBdr>
        </w:div>
      </w:divsChild>
    </w:div>
    <w:div w:id="1057510235">
      <w:bodyDiv w:val="1"/>
      <w:marLeft w:val="0"/>
      <w:marRight w:val="0"/>
      <w:marTop w:val="0"/>
      <w:marBottom w:val="0"/>
      <w:divBdr>
        <w:top w:val="none" w:sz="0" w:space="0" w:color="auto"/>
        <w:left w:val="none" w:sz="0" w:space="0" w:color="auto"/>
        <w:bottom w:val="none" w:sz="0" w:space="0" w:color="auto"/>
        <w:right w:val="none" w:sz="0" w:space="0" w:color="auto"/>
      </w:divBdr>
    </w:div>
    <w:div w:id="1064178900">
      <w:bodyDiv w:val="1"/>
      <w:marLeft w:val="0"/>
      <w:marRight w:val="0"/>
      <w:marTop w:val="0"/>
      <w:marBottom w:val="0"/>
      <w:divBdr>
        <w:top w:val="none" w:sz="0" w:space="0" w:color="auto"/>
        <w:left w:val="none" w:sz="0" w:space="0" w:color="auto"/>
        <w:bottom w:val="none" w:sz="0" w:space="0" w:color="auto"/>
        <w:right w:val="none" w:sz="0" w:space="0" w:color="auto"/>
      </w:divBdr>
      <w:divsChild>
        <w:div w:id="451436489">
          <w:marLeft w:val="0"/>
          <w:marRight w:val="0"/>
          <w:marTop w:val="0"/>
          <w:marBottom w:val="0"/>
          <w:divBdr>
            <w:top w:val="none" w:sz="0" w:space="0" w:color="auto"/>
            <w:left w:val="none" w:sz="0" w:space="0" w:color="auto"/>
            <w:bottom w:val="none" w:sz="0" w:space="0" w:color="auto"/>
            <w:right w:val="none" w:sz="0" w:space="0" w:color="auto"/>
          </w:divBdr>
          <w:divsChild>
            <w:div w:id="2824276">
              <w:marLeft w:val="0"/>
              <w:marRight w:val="0"/>
              <w:marTop w:val="0"/>
              <w:marBottom w:val="0"/>
              <w:divBdr>
                <w:top w:val="none" w:sz="0" w:space="0" w:color="auto"/>
                <w:left w:val="none" w:sz="0" w:space="0" w:color="auto"/>
                <w:bottom w:val="none" w:sz="0" w:space="0" w:color="auto"/>
                <w:right w:val="none" w:sz="0" w:space="0" w:color="auto"/>
              </w:divBdr>
            </w:div>
            <w:div w:id="203644311">
              <w:marLeft w:val="0"/>
              <w:marRight w:val="0"/>
              <w:marTop w:val="0"/>
              <w:marBottom w:val="0"/>
              <w:divBdr>
                <w:top w:val="none" w:sz="0" w:space="0" w:color="auto"/>
                <w:left w:val="none" w:sz="0" w:space="0" w:color="auto"/>
                <w:bottom w:val="none" w:sz="0" w:space="0" w:color="auto"/>
                <w:right w:val="none" w:sz="0" w:space="0" w:color="auto"/>
              </w:divBdr>
            </w:div>
            <w:div w:id="861285490">
              <w:marLeft w:val="0"/>
              <w:marRight w:val="0"/>
              <w:marTop w:val="0"/>
              <w:marBottom w:val="0"/>
              <w:divBdr>
                <w:top w:val="none" w:sz="0" w:space="0" w:color="auto"/>
                <w:left w:val="none" w:sz="0" w:space="0" w:color="auto"/>
                <w:bottom w:val="none" w:sz="0" w:space="0" w:color="auto"/>
                <w:right w:val="none" w:sz="0" w:space="0" w:color="auto"/>
              </w:divBdr>
            </w:div>
            <w:div w:id="13500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3341">
      <w:bodyDiv w:val="1"/>
      <w:marLeft w:val="0"/>
      <w:marRight w:val="0"/>
      <w:marTop w:val="0"/>
      <w:marBottom w:val="0"/>
      <w:divBdr>
        <w:top w:val="none" w:sz="0" w:space="0" w:color="auto"/>
        <w:left w:val="none" w:sz="0" w:space="0" w:color="auto"/>
        <w:bottom w:val="none" w:sz="0" w:space="0" w:color="auto"/>
        <w:right w:val="none" w:sz="0" w:space="0" w:color="auto"/>
      </w:divBdr>
    </w:div>
    <w:div w:id="1065569975">
      <w:bodyDiv w:val="1"/>
      <w:marLeft w:val="0"/>
      <w:marRight w:val="0"/>
      <w:marTop w:val="0"/>
      <w:marBottom w:val="0"/>
      <w:divBdr>
        <w:top w:val="none" w:sz="0" w:space="0" w:color="auto"/>
        <w:left w:val="none" w:sz="0" w:space="0" w:color="auto"/>
        <w:bottom w:val="none" w:sz="0" w:space="0" w:color="auto"/>
        <w:right w:val="none" w:sz="0" w:space="0" w:color="auto"/>
      </w:divBdr>
    </w:div>
    <w:div w:id="1067457183">
      <w:bodyDiv w:val="1"/>
      <w:marLeft w:val="0"/>
      <w:marRight w:val="0"/>
      <w:marTop w:val="0"/>
      <w:marBottom w:val="0"/>
      <w:divBdr>
        <w:top w:val="none" w:sz="0" w:space="0" w:color="auto"/>
        <w:left w:val="none" w:sz="0" w:space="0" w:color="auto"/>
        <w:bottom w:val="none" w:sz="0" w:space="0" w:color="auto"/>
        <w:right w:val="none" w:sz="0" w:space="0" w:color="auto"/>
      </w:divBdr>
    </w:div>
    <w:div w:id="1067611184">
      <w:bodyDiv w:val="1"/>
      <w:marLeft w:val="0"/>
      <w:marRight w:val="0"/>
      <w:marTop w:val="0"/>
      <w:marBottom w:val="0"/>
      <w:divBdr>
        <w:top w:val="none" w:sz="0" w:space="0" w:color="auto"/>
        <w:left w:val="none" w:sz="0" w:space="0" w:color="auto"/>
        <w:bottom w:val="none" w:sz="0" w:space="0" w:color="auto"/>
        <w:right w:val="none" w:sz="0" w:space="0" w:color="auto"/>
      </w:divBdr>
      <w:divsChild>
        <w:div w:id="1439907909">
          <w:marLeft w:val="0"/>
          <w:marRight w:val="0"/>
          <w:marTop w:val="0"/>
          <w:marBottom w:val="0"/>
          <w:divBdr>
            <w:top w:val="single" w:sz="2" w:space="0" w:color="auto"/>
            <w:left w:val="single" w:sz="2" w:space="0" w:color="auto"/>
            <w:bottom w:val="single" w:sz="6" w:space="0" w:color="auto"/>
            <w:right w:val="single" w:sz="2" w:space="0" w:color="auto"/>
          </w:divBdr>
          <w:divsChild>
            <w:div w:id="1401170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2903986">
                  <w:marLeft w:val="0"/>
                  <w:marRight w:val="0"/>
                  <w:marTop w:val="0"/>
                  <w:marBottom w:val="0"/>
                  <w:divBdr>
                    <w:top w:val="single" w:sz="2" w:space="0" w:color="D9D9E3"/>
                    <w:left w:val="single" w:sz="2" w:space="0" w:color="D9D9E3"/>
                    <w:bottom w:val="single" w:sz="2" w:space="0" w:color="D9D9E3"/>
                    <w:right w:val="single" w:sz="2" w:space="0" w:color="D9D9E3"/>
                  </w:divBdr>
                  <w:divsChild>
                    <w:div w:id="917253328">
                      <w:marLeft w:val="0"/>
                      <w:marRight w:val="0"/>
                      <w:marTop w:val="0"/>
                      <w:marBottom w:val="0"/>
                      <w:divBdr>
                        <w:top w:val="single" w:sz="2" w:space="0" w:color="D9D9E3"/>
                        <w:left w:val="single" w:sz="2" w:space="0" w:color="D9D9E3"/>
                        <w:bottom w:val="single" w:sz="2" w:space="0" w:color="D9D9E3"/>
                        <w:right w:val="single" w:sz="2" w:space="0" w:color="D9D9E3"/>
                      </w:divBdr>
                      <w:divsChild>
                        <w:div w:id="1628317156">
                          <w:marLeft w:val="0"/>
                          <w:marRight w:val="0"/>
                          <w:marTop w:val="0"/>
                          <w:marBottom w:val="0"/>
                          <w:divBdr>
                            <w:top w:val="single" w:sz="2" w:space="0" w:color="D9D9E3"/>
                            <w:left w:val="single" w:sz="2" w:space="0" w:color="D9D9E3"/>
                            <w:bottom w:val="single" w:sz="2" w:space="0" w:color="D9D9E3"/>
                            <w:right w:val="single" w:sz="2" w:space="0" w:color="D9D9E3"/>
                          </w:divBdr>
                          <w:divsChild>
                            <w:div w:id="482234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68960352">
      <w:bodyDiv w:val="1"/>
      <w:marLeft w:val="0"/>
      <w:marRight w:val="0"/>
      <w:marTop w:val="0"/>
      <w:marBottom w:val="0"/>
      <w:divBdr>
        <w:top w:val="none" w:sz="0" w:space="0" w:color="auto"/>
        <w:left w:val="none" w:sz="0" w:space="0" w:color="auto"/>
        <w:bottom w:val="none" w:sz="0" w:space="0" w:color="auto"/>
        <w:right w:val="none" w:sz="0" w:space="0" w:color="auto"/>
      </w:divBdr>
      <w:divsChild>
        <w:div w:id="1056777464">
          <w:marLeft w:val="0"/>
          <w:marRight w:val="0"/>
          <w:marTop w:val="0"/>
          <w:marBottom w:val="0"/>
          <w:divBdr>
            <w:top w:val="none" w:sz="0" w:space="0" w:color="auto"/>
            <w:left w:val="none" w:sz="0" w:space="0" w:color="auto"/>
            <w:bottom w:val="none" w:sz="0" w:space="0" w:color="auto"/>
            <w:right w:val="none" w:sz="0" w:space="0" w:color="auto"/>
          </w:divBdr>
          <w:divsChild>
            <w:div w:id="13903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944">
      <w:bodyDiv w:val="1"/>
      <w:marLeft w:val="0"/>
      <w:marRight w:val="0"/>
      <w:marTop w:val="0"/>
      <w:marBottom w:val="0"/>
      <w:divBdr>
        <w:top w:val="none" w:sz="0" w:space="0" w:color="auto"/>
        <w:left w:val="none" w:sz="0" w:space="0" w:color="auto"/>
        <w:bottom w:val="none" w:sz="0" w:space="0" w:color="auto"/>
        <w:right w:val="none" w:sz="0" w:space="0" w:color="auto"/>
      </w:divBdr>
    </w:div>
    <w:div w:id="1087770615">
      <w:bodyDiv w:val="1"/>
      <w:marLeft w:val="0"/>
      <w:marRight w:val="0"/>
      <w:marTop w:val="0"/>
      <w:marBottom w:val="0"/>
      <w:divBdr>
        <w:top w:val="none" w:sz="0" w:space="0" w:color="auto"/>
        <w:left w:val="none" w:sz="0" w:space="0" w:color="auto"/>
        <w:bottom w:val="none" w:sz="0" w:space="0" w:color="auto"/>
        <w:right w:val="none" w:sz="0" w:space="0" w:color="auto"/>
      </w:divBdr>
      <w:divsChild>
        <w:div w:id="499201973">
          <w:marLeft w:val="0"/>
          <w:marRight w:val="0"/>
          <w:marTop w:val="0"/>
          <w:marBottom w:val="0"/>
          <w:divBdr>
            <w:top w:val="none" w:sz="0" w:space="0" w:color="auto"/>
            <w:left w:val="none" w:sz="0" w:space="0" w:color="auto"/>
            <w:bottom w:val="none" w:sz="0" w:space="0" w:color="auto"/>
            <w:right w:val="none" w:sz="0" w:space="0" w:color="auto"/>
          </w:divBdr>
        </w:div>
        <w:div w:id="530151816">
          <w:marLeft w:val="0"/>
          <w:marRight w:val="0"/>
          <w:marTop w:val="0"/>
          <w:marBottom w:val="0"/>
          <w:divBdr>
            <w:top w:val="none" w:sz="0" w:space="0" w:color="auto"/>
            <w:left w:val="none" w:sz="0" w:space="0" w:color="auto"/>
            <w:bottom w:val="none" w:sz="0" w:space="0" w:color="auto"/>
            <w:right w:val="none" w:sz="0" w:space="0" w:color="auto"/>
          </w:divBdr>
        </w:div>
        <w:div w:id="729036584">
          <w:marLeft w:val="0"/>
          <w:marRight w:val="0"/>
          <w:marTop w:val="0"/>
          <w:marBottom w:val="0"/>
          <w:divBdr>
            <w:top w:val="none" w:sz="0" w:space="0" w:color="auto"/>
            <w:left w:val="none" w:sz="0" w:space="0" w:color="auto"/>
            <w:bottom w:val="none" w:sz="0" w:space="0" w:color="auto"/>
            <w:right w:val="none" w:sz="0" w:space="0" w:color="auto"/>
          </w:divBdr>
        </w:div>
        <w:div w:id="1897666049">
          <w:marLeft w:val="0"/>
          <w:marRight w:val="0"/>
          <w:marTop w:val="0"/>
          <w:marBottom w:val="0"/>
          <w:divBdr>
            <w:top w:val="none" w:sz="0" w:space="0" w:color="auto"/>
            <w:left w:val="none" w:sz="0" w:space="0" w:color="auto"/>
            <w:bottom w:val="none" w:sz="0" w:space="0" w:color="auto"/>
            <w:right w:val="none" w:sz="0" w:space="0" w:color="auto"/>
          </w:divBdr>
        </w:div>
      </w:divsChild>
    </w:div>
    <w:div w:id="1102840994">
      <w:bodyDiv w:val="1"/>
      <w:marLeft w:val="0"/>
      <w:marRight w:val="0"/>
      <w:marTop w:val="0"/>
      <w:marBottom w:val="0"/>
      <w:divBdr>
        <w:top w:val="none" w:sz="0" w:space="0" w:color="auto"/>
        <w:left w:val="none" w:sz="0" w:space="0" w:color="auto"/>
        <w:bottom w:val="none" w:sz="0" w:space="0" w:color="auto"/>
        <w:right w:val="none" w:sz="0" w:space="0" w:color="auto"/>
      </w:divBdr>
      <w:divsChild>
        <w:div w:id="1556234176">
          <w:marLeft w:val="0"/>
          <w:marRight w:val="0"/>
          <w:marTop w:val="0"/>
          <w:marBottom w:val="0"/>
          <w:divBdr>
            <w:top w:val="none" w:sz="0" w:space="0" w:color="auto"/>
            <w:left w:val="none" w:sz="0" w:space="0" w:color="auto"/>
            <w:bottom w:val="none" w:sz="0" w:space="0" w:color="auto"/>
            <w:right w:val="none" w:sz="0" w:space="0" w:color="auto"/>
          </w:divBdr>
          <w:divsChild>
            <w:div w:id="3691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8385">
      <w:bodyDiv w:val="1"/>
      <w:marLeft w:val="0"/>
      <w:marRight w:val="0"/>
      <w:marTop w:val="0"/>
      <w:marBottom w:val="0"/>
      <w:divBdr>
        <w:top w:val="none" w:sz="0" w:space="0" w:color="auto"/>
        <w:left w:val="none" w:sz="0" w:space="0" w:color="auto"/>
        <w:bottom w:val="none" w:sz="0" w:space="0" w:color="auto"/>
        <w:right w:val="none" w:sz="0" w:space="0" w:color="auto"/>
      </w:divBdr>
      <w:divsChild>
        <w:div w:id="1342077549">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1215">
      <w:bodyDiv w:val="1"/>
      <w:marLeft w:val="0"/>
      <w:marRight w:val="0"/>
      <w:marTop w:val="0"/>
      <w:marBottom w:val="0"/>
      <w:divBdr>
        <w:top w:val="none" w:sz="0" w:space="0" w:color="auto"/>
        <w:left w:val="none" w:sz="0" w:space="0" w:color="auto"/>
        <w:bottom w:val="none" w:sz="0" w:space="0" w:color="auto"/>
        <w:right w:val="none" w:sz="0" w:space="0" w:color="auto"/>
      </w:divBdr>
    </w:div>
    <w:div w:id="1136920857">
      <w:bodyDiv w:val="1"/>
      <w:marLeft w:val="0"/>
      <w:marRight w:val="0"/>
      <w:marTop w:val="0"/>
      <w:marBottom w:val="0"/>
      <w:divBdr>
        <w:top w:val="none" w:sz="0" w:space="0" w:color="auto"/>
        <w:left w:val="none" w:sz="0" w:space="0" w:color="auto"/>
        <w:bottom w:val="none" w:sz="0" w:space="0" w:color="auto"/>
        <w:right w:val="none" w:sz="0" w:space="0" w:color="auto"/>
      </w:divBdr>
    </w:div>
    <w:div w:id="1144928647">
      <w:bodyDiv w:val="1"/>
      <w:marLeft w:val="0"/>
      <w:marRight w:val="0"/>
      <w:marTop w:val="0"/>
      <w:marBottom w:val="0"/>
      <w:divBdr>
        <w:top w:val="none" w:sz="0" w:space="0" w:color="auto"/>
        <w:left w:val="none" w:sz="0" w:space="0" w:color="auto"/>
        <w:bottom w:val="none" w:sz="0" w:space="0" w:color="auto"/>
        <w:right w:val="none" w:sz="0" w:space="0" w:color="auto"/>
      </w:divBdr>
      <w:divsChild>
        <w:div w:id="228344368">
          <w:marLeft w:val="0"/>
          <w:marRight w:val="0"/>
          <w:marTop w:val="0"/>
          <w:marBottom w:val="0"/>
          <w:divBdr>
            <w:top w:val="none" w:sz="0" w:space="0" w:color="auto"/>
            <w:left w:val="none" w:sz="0" w:space="0" w:color="auto"/>
            <w:bottom w:val="none" w:sz="0" w:space="0" w:color="auto"/>
            <w:right w:val="none" w:sz="0" w:space="0" w:color="auto"/>
          </w:divBdr>
          <w:divsChild>
            <w:div w:id="96412886">
              <w:marLeft w:val="0"/>
              <w:marRight w:val="0"/>
              <w:marTop w:val="0"/>
              <w:marBottom w:val="0"/>
              <w:divBdr>
                <w:top w:val="none" w:sz="0" w:space="0" w:color="auto"/>
                <w:left w:val="none" w:sz="0" w:space="0" w:color="auto"/>
                <w:bottom w:val="none" w:sz="0" w:space="0" w:color="auto"/>
                <w:right w:val="none" w:sz="0" w:space="0" w:color="auto"/>
              </w:divBdr>
            </w:div>
            <w:div w:id="164710444">
              <w:marLeft w:val="0"/>
              <w:marRight w:val="0"/>
              <w:marTop w:val="0"/>
              <w:marBottom w:val="0"/>
              <w:divBdr>
                <w:top w:val="none" w:sz="0" w:space="0" w:color="auto"/>
                <w:left w:val="none" w:sz="0" w:space="0" w:color="auto"/>
                <w:bottom w:val="none" w:sz="0" w:space="0" w:color="auto"/>
                <w:right w:val="none" w:sz="0" w:space="0" w:color="auto"/>
              </w:divBdr>
            </w:div>
            <w:div w:id="184369548">
              <w:marLeft w:val="0"/>
              <w:marRight w:val="0"/>
              <w:marTop w:val="0"/>
              <w:marBottom w:val="0"/>
              <w:divBdr>
                <w:top w:val="none" w:sz="0" w:space="0" w:color="auto"/>
                <w:left w:val="none" w:sz="0" w:space="0" w:color="auto"/>
                <w:bottom w:val="none" w:sz="0" w:space="0" w:color="auto"/>
                <w:right w:val="none" w:sz="0" w:space="0" w:color="auto"/>
              </w:divBdr>
            </w:div>
            <w:div w:id="244071470">
              <w:marLeft w:val="0"/>
              <w:marRight w:val="0"/>
              <w:marTop w:val="0"/>
              <w:marBottom w:val="0"/>
              <w:divBdr>
                <w:top w:val="none" w:sz="0" w:space="0" w:color="auto"/>
                <w:left w:val="none" w:sz="0" w:space="0" w:color="auto"/>
                <w:bottom w:val="none" w:sz="0" w:space="0" w:color="auto"/>
                <w:right w:val="none" w:sz="0" w:space="0" w:color="auto"/>
              </w:divBdr>
            </w:div>
            <w:div w:id="274676088">
              <w:marLeft w:val="0"/>
              <w:marRight w:val="0"/>
              <w:marTop w:val="0"/>
              <w:marBottom w:val="0"/>
              <w:divBdr>
                <w:top w:val="none" w:sz="0" w:space="0" w:color="auto"/>
                <w:left w:val="none" w:sz="0" w:space="0" w:color="auto"/>
                <w:bottom w:val="none" w:sz="0" w:space="0" w:color="auto"/>
                <w:right w:val="none" w:sz="0" w:space="0" w:color="auto"/>
              </w:divBdr>
            </w:div>
            <w:div w:id="309601000">
              <w:marLeft w:val="0"/>
              <w:marRight w:val="0"/>
              <w:marTop w:val="0"/>
              <w:marBottom w:val="0"/>
              <w:divBdr>
                <w:top w:val="none" w:sz="0" w:space="0" w:color="auto"/>
                <w:left w:val="none" w:sz="0" w:space="0" w:color="auto"/>
                <w:bottom w:val="none" w:sz="0" w:space="0" w:color="auto"/>
                <w:right w:val="none" w:sz="0" w:space="0" w:color="auto"/>
              </w:divBdr>
            </w:div>
            <w:div w:id="374696615">
              <w:marLeft w:val="0"/>
              <w:marRight w:val="0"/>
              <w:marTop w:val="0"/>
              <w:marBottom w:val="0"/>
              <w:divBdr>
                <w:top w:val="none" w:sz="0" w:space="0" w:color="auto"/>
                <w:left w:val="none" w:sz="0" w:space="0" w:color="auto"/>
                <w:bottom w:val="none" w:sz="0" w:space="0" w:color="auto"/>
                <w:right w:val="none" w:sz="0" w:space="0" w:color="auto"/>
              </w:divBdr>
            </w:div>
            <w:div w:id="514535249">
              <w:marLeft w:val="0"/>
              <w:marRight w:val="0"/>
              <w:marTop w:val="0"/>
              <w:marBottom w:val="0"/>
              <w:divBdr>
                <w:top w:val="none" w:sz="0" w:space="0" w:color="auto"/>
                <w:left w:val="none" w:sz="0" w:space="0" w:color="auto"/>
                <w:bottom w:val="none" w:sz="0" w:space="0" w:color="auto"/>
                <w:right w:val="none" w:sz="0" w:space="0" w:color="auto"/>
              </w:divBdr>
            </w:div>
            <w:div w:id="522088971">
              <w:marLeft w:val="0"/>
              <w:marRight w:val="0"/>
              <w:marTop w:val="0"/>
              <w:marBottom w:val="0"/>
              <w:divBdr>
                <w:top w:val="none" w:sz="0" w:space="0" w:color="auto"/>
                <w:left w:val="none" w:sz="0" w:space="0" w:color="auto"/>
                <w:bottom w:val="none" w:sz="0" w:space="0" w:color="auto"/>
                <w:right w:val="none" w:sz="0" w:space="0" w:color="auto"/>
              </w:divBdr>
            </w:div>
            <w:div w:id="525366342">
              <w:marLeft w:val="0"/>
              <w:marRight w:val="0"/>
              <w:marTop w:val="0"/>
              <w:marBottom w:val="0"/>
              <w:divBdr>
                <w:top w:val="none" w:sz="0" w:space="0" w:color="auto"/>
                <w:left w:val="none" w:sz="0" w:space="0" w:color="auto"/>
                <w:bottom w:val="none" w:sz="0" w:space="0" w:color="auto"/>
                <w:right w:val="none" w:sz="0" w:space="0" w:color="auto"/>
              </w:divBdr>
            </w:div>
            <w:div w:id="592905373">
              <w:marLeft w:val="0"/>
              <w:marRight w:val="0"/>
              <w:marTop w:val="0"/>
              <w:marBottom w:val="0"/>
              <w:divBdr>
                <w:top w:val="none" w:sz="0" w:space="0" w:color="auto"/>
                <w:left w:val="none" w:sz="0" w:space="0" w:color="auto"/>
                <w:bottom w:val="none" w:sz="0" w:space="0" w:color="auto"/>
                <w:right w:val="none" w:sz="0" w:space="0" w:color="auto"/>
              </w:divBdr>
            </w:div>
            <w:div w:id="603415716">
              <w:marLeft w:val="0"/>
              <w:marRight w:val="0"/>
              <w:marTop w:val="0"/>
              <w:marBottom w:val="0"/>
              <w:divBdr>
                <w:top w:val="none" w:sz="0" w:space="0" w:color="auto"/>
                <w:left w:val="none" w:sz="0" w:space="0" w:color="auto"/>
                <w:bottom w:val="none" w:sz="0" w:space="0" w:color="auto"/>
                <w:right w:val="none" w:sz="0" w:space="0" w:color="auto"/>
              </w:divBdr>
            </w:div>
            <w:div w:id="628584054">
              <w:marLeft w:val="0"/>
              <w:marRight w:val="0"/>
              <w:marTop w:val="0"/>
              <w:marBottom w:val="0"/>
              <w:divBdr>
                <w:top w:val="none" w:sz="0" w:space="0" w:color="auto"/>
                <w:left w:val="none" w:sz="0" w:space="0" w:color="auto"/>
                <w:bottom w:val="none" w:sz="0" w:space="0" w:color="auto"/>
                <w:right w:val="none" w:sz="0" w:space="0" w:color="auto"/>
              </w:divBdr>
            </w:div>
            <w:div w:id="772020795">
              <w:marLeft w:val="0"/>
              <w:marRight w:val="0"/>
              <w:marTop w:val="0"/>
              <w:marBottom w:val="0"/>
              <w:divBdr>
                <w:top w:val="none" w:sz="0" w:space="0" w:color="auto"/>
                <w:left w:val="none" w:sz="0" w:space="0" w:color="auto"/>
                <w:bottom w:val="none" w:sz="0" w:space="0" w:color="auto"/>
                <w:right w:val="none" w:sz="0" w:space="0" w:color="auto"/>
              </w:divBdr>
            </w:div>
            <w:div w:id="774718080">
              <w:marLeft w:val="0"/>
              <w:marRight w:val="0"/>
              <w:marTop w:val="0"/>
              <w:marBottom w:val="0"/>
              <w:divBdr>
                <w:top w:val="none" w:sz="0" w:space="0" w:color="auto"/>
                <w:left w:val="none" w:sz="0" w:space="0" w:color="auto"/>
                <w:bottom w:val="none" w:sz="0" w:space="0" w:color="auto"/>
                <w:right w:val="none" w:sz="0" w:space="0" w:color="auto"/>
              </w:divBdr>
            </w:div>
            <w:div w:id="800465000">
              <w:marLeft w:val="0"/>
              <w:marRight w:val="0"/>
              <w:marTop w:val="0"/>
              <w:marBottom w:val="0"/>
              <w:divBdr>
                <w:top w:val="none" w:sz="0" w:space="0" w:color="auto"/>
                <w:left w:val="none" w:sz="0" w:space="0" w:color="auto"/>
                <w:bottom w:val="none" w:sz="0" w:space="0" w:color="auto"/>
                <w:right w:val="none" w:sz="0" w:space="0" w:color="auto"/>
              </w:divBdr>
            </w:div>
            <w:div w:id="806698833">
              <w:marLeft w:val="0"/>
              <w:marRight w:val="0"/>
              <w:marTop w:val="0"/>
              <w:marBottom w:val="0"/>
              <w:divBdr>
                <w:top w:val="none" w:sz="0" w:space="0" w:color="auto"/>
                <w:left w:val="none" w:sz="0" w:space="0" w:color="auto"/>
                <w:bottom w:val="none" w:sz="0" w:space="0" w:color="auto"/>
                <w:right w:val="none" w:sz="0" w:space="0" w:color="auto"/>
              </w:divBdr>
            </w:div>
            <w:div w:id="902646189">
              <w:marLeft w:val="0"/>
              <w:marRight w:val="0"/>
              <w:marTop w:val="0"/>
              <w:marBottom w:val="0"/>
              <w:divBdr>
                <w:top w:val="none" w:sz="0" w:space="0" w:color="auto"/>
                <w:left w:val="none" w:sz="0" w:space="0" w:color="auto"/>
                <w:bottom w:val="none" w:sz="0" w:space="0" w:color="auto"/>
                <w:right w:val="none" w:sz="0" w:space="0" w:color="auto"/>
              </w:divBdr>
            </w:div>
            <w:div w:id="905260192">
              <w:marLeft w:val="0"/>
              <w:marRight w:val="0"/>
              <w:marTop w:val="0"/>
              <w:marBottom w:val="0"/>
              <w:divBdr>
                <w:top w:val="none" w:sz="0" w:space="0" w:color="auto"/>
                <w:left w:val="none" w:sz="0" w:space="0" w:color="auto"/>
                <w:bottom w:val="none" w:sz="0" w:space="0" w:color="auto"/>
                <w:right w:val="none" w:sz="0" w:space="0" w:color="auto"/>
              </w:divBdr>
            </w:div>
            <w:div w:id="911233725">
              <w:marLeft w:val="0"/>
              <w:marRight w:val="0"/>
              <w:marTop w:val="0"/>
              <w:marBottom w:val="0"/>
              <w:divBdr>
                <w:top w:val="none" w:sz="0" w:space="0" w:color="auto"/>
                <w:left w:val="none" w:sz="0" w:space="0" w:color="auto"/>
                <w:bottom w:val="none" w:sz="0" w:space="0" w:color="auto"/>
                <w:right w:val="none" w:sz="0" w:space="0" w:color="auto"/>
              </w:divBdr>
            </w:div>
            <w:div w:id="958224089">
              <w:marLeft w:val="0"/>
              <w:marRight w:val="0"/>
              <w:marTop w:val="0"/>
              <w:marBottom w:val="0"/>
              <w:divBdr>
                <w:top w:val="none" w:sz="0" w:space="0" w:color="auto"/>
                <w:left w:val="none" w:sz="0" w:space="0" w:color="auto"/>
                <w:bottom w:val="none" w:sz="0" w:space="0" w:color="auto"/>
                <w:right w:val="none" w:sz="0" w:space="0" w:color="auto"/>
              </w:divBdr>
            </w:div>
            <w:div w:id="963847331">
              <w:marLeft w:val="0"/>
              <w:marRight w:val="0"/>
              <w:marTop w:val="0"/>
              <w:marBottom w:val="0"/>
              <w:divBdr>
                <w:top w:val="none" w:sz="0" w:space="0" w:color="auto"/>
                <w:left w:val="none" w:sz="0" w:space="0" w:color="auto"/>
                <w:bottom w:val="none" w:sz="0" w:space="0" w:color="auto"/>
                <w:right w:val="none" w:sz="0" w:space="0" w:color="auto"/>
              </w:divBdr>
            </w:div>
            <w:div w:id="1018314962">
              <w:marLeft w:val="0"/>
              <w:marRight w:val="0"/>
              <w:marTop w:val="0"/>
              <w:marBottom w:val="0"/>
              <w:divBdr>
                <w:top w:val="none" w:sz="0" w:space="0" w:color="auto"/>
                <w:left w:val="none" w:sz="0" w:space="0" w:color="auto"/>
                <w:bottom w:val="none" w:sz="0" w:space="0" w:color="auto"/>
                <w:right w:val="none" w:sz="0" w:space="0" w:color="auto"/>
              </w:divBdr>
            </w:div>
            <w:div w:id="1139764198">
              <w:marLeft w:val="0"/>
              <w:marRight w:val="0"/>
              <w:marTop w:val="0"/>
              <w:marBottom w:val="0"/>
              <w:divBdr>
                <w:top w:val="none" w:sz="0" w:space="0" w:color="auto"/>
                <w:left w:val="none" w:sz="0" w:space="0" w:color="auto"/>
                <w:bottom w:val="none" w:sz="0" w:space="0" w:color="auto"/>
                <w:right w:val="none" w:sz="0" w:space="0" w:color="auto"/>
              </w:divBdr>
            </w:div>
            <w:div w:id="1182429191">
              <w:marLeft w:val="0"/>
              <w:marRight w:val="0"/>
              <w:marTop w:val="0"/>
              <w:marBottom w:val="0"/>
              <w:divBdr>
                <w:top w:val="none" w:sz="0" w:space="0" w:color="auto"/>
                <w:left w:val="none" w:sz="0" w:space="0" w:color="auto"/>
                <w:bottom w:val="none" w:sz="0" w:space="0" w:color="auto"/>
                <w:right w:val="none" w:sz="0" w:space="0" w:color="auto"/>
              </w:divBdr>
            </w:div>
            <w:div w:id="1182890665">
              <w:marLeft w:val="0"/>
              <w:marRight w:val="0"/>
              <w:marTop w:val="0"/>
              <w:marBottom w:val="0"/>
              <w:divBdr>
                <w:top w:val="none" w:sz="0" w:space="0" w:color="auto"/>
                <w:left w:val="none" w:sz="0" w:space="0" w:color="auto"/>
                <w:bottom w:val="none" w:sz="0" w:space="0" w:color="auto"/>
                <w:right w:val="none" w:sz="0" w:space="0" w:color="auto"/>
              </w:divBdr>
            </w:div>
            <w:div w:id="1191720372">
              <w:marLeft w:val="0"/>
              <w:marRight w:val="0"/>
              <w:marTop w:val="0"/>
              <w:marBottom w:val="0"/>
              <w:divBdr>
                <w:top w:val="none" w:sz="0" w:space="0" w:color="auto"/>
                <w:left w:val="none" w:sz="0" w:space="0" w:color="auto"/>
                <w:bottom w:val="none" w:sz="0" w:space="0" w:color="auto"/>
                <w:right w:val="none" w:sz="0" w:space="0" w:color="auto"/>
              </w:divBdr>
            </w:div>
            <w:div w:id="1193957255">
              <w:marLeft w:val="0"/>
              <w:marRight w:val="0"/>
              <w:marTop w:val="0"/>
              <w:marBottom w:val="0"/>
              <w:divBdr>
                <w:top w:val="none" w:sz="0" w:space="0" w:color="auto"/>
                <w:left w:val="none" w:sz="0" w:space="0" w:color="auto"/>
                <w:bottom w:val="none" w:sz="0" w:space="0" w:color="auto"/>
                <w:right w:val="none" w:sz="0" w:space="0" w:color="auto"/>
              </w:divBdr>
            </w:div>
            <w:div w:id="1219971105">
              <w:marLeft w:val="0"/>
              <w:marRight w:val="0"/>
              <w:marTop w:val="0"/>
              <w:marBottom w:val="0"/>
              <w:divBdr>
                <w:top w:val="none" w:sz="0" w:space="0" w:color="auto"/>
                <w:left w:val="none" w:sz="0" w:space="0" w:color="auto"/>
                <w:bottom w:val="none" w:sz="0" w:space="0" w:color="auto"/>
                <w:right w:val="none" w:sz="0" w:space="0" w:color="auto"/>
              </w:divBdr>
            </w:div>
            <w:div w:id="1242255765">
              <w:marLeft w:val="0"/>
              <w:marRight w:val="0"/>
              <w:marTop w:val="0"/>
              <w:marBottom w:val="0"/>
              <w:divBdr>
                <w:top w:val="none" w:sz="0" w:space="0" w:color="auto"/>
                <w:left w:val="none" w:sz="0" w:space="0" w:color="auto"/>
                <w:bottom w:val="none" w:sz="0" w:space="0" w:color="auto"/>
                <w:right w:val="none" w:sz="0" w:space="0" w:color="auto"/>
              </w:divBdr>
            </w:div>
            <w:div w:id="1268923051">
              <w:marLeft w:val="0"/>
              <w:marRight w:val="0"/>
              <w:marTop w:val="0"/>
              <w:marBottom w:val="0"/>
              <w:divBdr>
                <w:top w:val="none" w:sz="0" w:space="0" w:color="auto"/>
                <w:left w:val="none" w:sz="0" w:space="0" w:color="auto"/>
                <w:bottom w:val="none" w:sz="0" w:space="0" w:color="auto"/>
                <w:right w:val="none" w:sz="0" w:space="0" w:color="auto"/>
              </w:divBdr>
            </w:div>
            <w:div w:id="1303195461">
              <w:marLeft w:val="0"/>
              <w:marRight w:val="0"/>
              <w:marTop w:val="0"/>
              <w:marBottom w:val="0"/>
              <w:divBdr>
                <w:top w:val="none" w:sz="0" w:space="0" w:color="auto"/>
                <w:left w:val="none" w:sz="0" w:space="0" w:color="auto"/>
                <w:bottom w:val="none" w:sz="0" w:space="0" w:color="auto"/>
                <w:right w:val="none" w:sz="0" w:space="0" w:color="auto"/>
              </w:divBdr>
            </w:div>
            <w:div w:id="1361473636">
              <w:marLeft w:val="0"/>
              <w:marRight w:val="0"/>
              <w:marTop w:val="0"/>
              <w:marBottom w:val="0"/>
              <w:divBdr>
                <w:top w:val="none" w:sz="0" w:space="0" w:color="auto"/>
                <w:left w:val="none" w:sz="0" w:space="0" w:color="auto"/>
                <w:bottom w:val="none" w:sz="0" w:space="0" w:color="auto"/>
                <w:right w:val="none" w:sz="0" w:space="0" w:color="auto"/>
              </w:divBdr>
            </w:div>
            <w:div w:id="1365598449">
              <w:marLeft w:val="0"/>
              <w:marRight w:val="0"/>
              <w:marTop w:val="0"/>
              <w:marBottom w:val="0"/>
              <w:divBdr>
                <w:top w:val="none" w:sz="0" w:space="0" w:color="auto"/>
                <w:left w:val="none" w:sz="0" w:space="0" w:color="auto"/>
                <w:bottom w:val="none" w:sz="0" w:space="0" w:color="auto"/>
                <w:right w:val="none" w:sz="0" w:space="0" w:color="auto"/>
              </w:divBdr>
            </w:div>
            <w:div w:id="1378241744">
              <w:marLeft w:val="0"/>
              <w:marRight w:val="0"/>
              <w:marTop w:val="0"/>
              <w:marBottom w:val="0"/>
              <w:divBdr>
                <w:top w:val="none" w:sz="0" w:space="0" w:color="auto"/>
                <w:left w:val="none" w:sz="0" w:space="0" w:color="auto"/>
                <w:bottom w:val="none" w:sz="0" w:space="0" w:color="auto"/>
                <w:right w:val="none" w:sz="0" w:space="0" w:color="auto"/>
              </w:divBdr>
            </w:div>
            <w:div w:id="1385374872">
              <w:marLeft w:val="0"/>
              <w:marRight w:val="0"/>
              <w:marTop w:val="0"/>
              <w:marBottom w:val="0"/>
              <w:divBdr>
                <w:top w:val="none" w:sz="0" w:space="0" w:color="auto"/>
                <w:left w:val="none" w:sz="0" w:space="0" w:color="auto"/>
                <w:bottom w:val="none" w:sz="0" w:space="0" w:color="auto"/>
                <w:right w:val="none" w:sz="0" w:space="0" w:color="auto"/>
              </w:divBdr>
            </w:div>
            <w:div w:id="1483035933">
              <w:marLeft w:val="0"/>
              <w:marRight w:val="0"/>
              <w:marTop w:val="0"/>
              <w:marBottom w:val="0"/>
              <w:divBdr>
                <w:top w:val="none" w:sz="0" w:space="0" w:color="auto"/>
                <w:left w:val="none" w:sz="0" w:space="0" w:color="auto"/>
                <w:bottom w:val="none" w:sz="0" w:space="0" w:color="auto"/>
                <w:right w:val="none" w:sz="0" w:space="0" w:color="auto"/>
              </w:divBdr>
            </w:div>
            <w:div w:id="1536578515">
              <w:marLeft w:val="0"/>
              <w:marRight w:val="0"/>
              <w:marTop w:val="0"/>
              <w:marBottom w:val="0"/>
              <w:divBdr>
                <w:top w:val="none" w:sz="0" w:space="0" w:color="auto"/>
                <w:left w:val="none" w:sz="0" w:space="0" w:color="auto"/>
                <w:bottom w:val="none" w:sz="0" w:space="0" w:color="auto"/>
                <w:right w:val="none" w:sz="0" w:space="0" w:color="auto"/>
              </w:divBdr>
            </w:div>
            <w:div w:id="1568370802">
              <w:marLeft w:val="0"/>
              <w:marRight w:val="0"/>
              <w:marTop w:val="0"/>
              <w:marBottom w:val="0"/>
              <w:divBdr>
                <w:top w:val="none" w:sz="0" w:space="0" w:color="auto"/>
                <w:left w:val="none" w:sz="0" w:space="0" w:color="auto"/>
                <w:bottom w:val="none" w:sz="0" w:space="0" w:color="auto"/>
                <w:right w:val="none" w:sz="0" w:space="0" w:color="auto"/>
              </w:divBdr>
            </w:div>
            <w:div w:id="1589997898">
              <w:marLeft w:val="0"/>
              <w:marRight w:val="0"/>
              <w:marTop w:val="0"/>
              <w:marBottom w:val="0"/>
              <w:divBdr>
                <w:top w:val="none" w:sz="0" w:space="0" w:color="auto"/>
                <w:left w:val="none" w:sz="0" w:space="0" w:color="auto"/>
                <w:bottom w:val="none" w:sz="0" w:space="0" w:color="auto"/>
                <w:right w:val="none" w:sz="0" w:space="0" w:color="auto"/>
              </w:divBdr>
            </w:div>
            <w:div w:id="1611818607">
              <w:marLeft w:val="0"/>
              <w:marRight w:val="0"/>
              <w:marTop w:val="0"/>
              <w:marBottom w:val="0"/>
              <w:divBdr>
                <w:top w:val="none" w:sz="0" w:space="0" w:color="auto"/>
                <w:left w:val="none" w:sz="0" w:space="0" w:color="auto"/>
                <w:bottom w:val="none" w:sz="0" w:space="0" w:color="auto"/>
                <w:right w:val="none" w:sz="0" w:space="0" w:color="auto"/>
              </w:divBdr>
            </w:div>
            <w:div w:id="1675575237">
              <w:marLeft w:val="0"/>
              <w:marRight w:val="0"/>
              <w:marTop w:val="0"/>
              <w:marBottom w:val="0"/>
              <w:divBdr>
                <w:top w:val="none" w:sz="0" w:space="0" w:color="auto"/>
                <w:left w:val="none" w:sz="0" w:space="0" w:color="auto"/>
                <w:bottom w:val="none" w:sz="0" w:space="0" w:color="auto"/>
                <w:right w:val="none" w:sz="0" w:space="0" w:color="auto"/>
              </w:divBdr>
            </w:div>
            <w:div w:id="1715736210">
              <w:marLeft w:val="0"/>
              <w:marRight w:val="0"/>
              <w:marTop w:val="0"/>
              <w:marBottom w:val="0"/>
              <w:divBdr>
                <w:top w:val="none" w:sz="0" w:space="0" w:color="auto"/>
                <w:left w:val="none" w:sz="0" w:space="0" w:color="auto"/>
                <w:bottom w:val="none" w:sz="0" w:space="0" w:color="auto"/>
                <w:right w:val="none" w:sz="0" w:space="0" w:color="auto"/>
              </w:divBdr>
            </w:div>
            <w:div w:id="1748725592">
              <w:marLeft w:val="0"/>
              <w:marRight w:val="0"/>
              <w:marTop w:val="0"/>
              <w:marBottom w:val="0"/>
              <w:divBdr>
                <w:top w:val="none" w:sz="0" w:space="0" w:color="auto"/>
                <w:left w:val="none" w:sz="0" w:space="0" w:color="auto"/>
                <w:bottom w:val="none" w:sz="0" w:space="0" w:color="auto"/>
                <w:right w:val="none" w:sz="0" w:space="0" w:color="auto"/>
              </w:divBdr>
            </w:div>
            <w:div w:id="1751467541">
              <w:marLeft w:val="0"/>
              <w:marRight w:val="0"/>
              <w:marTop w:val="0"/>
              <w:marBottom w:val="0"/>
              <w:divBdr>
                <w:top w:val="none" w:sz="0" w:space="0" w:color="auto"/>
                <w:left w:val="none" w:sz="0" w:space="0" w:color="auto"/>
                <w:bottom w:val="none" w:sz="0" w:space="0" w:color="auto"/>
                <w:right w:val="none" w:sz="0" w:space="0" w:color="auto"/>
              </w:divBdr>
            </w:div>
            <w:div w:id="1779523318">
              <w:marLeft w:val="0"/>
              <w:marRight w:val="0"/>
              <w:marTop w:val="0"/>
              <w:marBottom w:val="0"/>
              <w:divBdr>
                <w:top w:val="none" w:sz="0" w:space="0" w:color="auto"/>
                <w:left w:val="none" w:sz="0" w:space="0" w:color="auto"/>
                <w:bottom w:val="none" w:sz="0" w:space="0" w:color="auto"/>
                <w:right w:val="none" w:sz="0" w:space="0" w:color="auto"/>
              </w:divBdr>
            </w:div>
            <w:div w:id="1847012858">
              <w:marLeft w:val="0"/>
              <w:marRight w:val="0"/>
              <w:marTop w:val="0"/>
              <w:marBottom w:val="0"/>
              <w:divBdr>
                <w:top w:val="none" w:sz="0" w:space="0" w:color="auto"/>
                <w:left w:val="none" w:sz="0" w:space="0" w:color="auto"/>
                <w:bottom w:val="none" w:sz="0" w:space="0" w:color="auto"/>
                <w:right w:val="none" w:sz="0" w:space="0" w:color="auto"/>
              </w:divBdr>
            </w:div>
            <w:div w:id="1865635463">
              <w:marLeft w:val="0"/>
              <w:marRight w:val="0"/>
              <w:marTop w:val="0"/>
              <w:marBottom w:val="0"/>
              <w:divBdr>
                <w:top w:val="none" w:sz="0" w:space="0" w:color="auto"/>
                <w:left w:val="none" w:sz="0" w:space="0" w:color="auto"/>
                <w:bottom w:val="none" w:sz="0" w:space="0" w:color="auto"/>
                <w:right w:val="none" w:sz="0" w:space="0" w:color="auto"/>
              </w:divBdr>
            </w:div>
            <w:div w:id="1941066799">
              <w:marLeft w:val="0"/>
              <w:marRight w:val="0"/>
              <w:marTop w:val="0"/>
              <w:marBottom w:val="0"/>
              <w:divBdr>
                <w:top w:val="none" w:sz="0" w:space="0" w:color="auto"/>
                <w:left w:val="none" w:sz="0" w:space="0" w:color="auto"/>
                <w:bottom w:val="none" w:sz="0" w:space="0" w:color="auto"/>
                <w:right w:val="none" w:sz="0" w:space="0" w:color="auto"/>
              </w:divBdr>
            </w:div>
            <w:div w:id="1984652474">
              <w:marLeft w:val="0"/>
              <w:marRight w:val="0"/>
              <w:marTop w:val="0"/>
              <w:marBottom w:val="0"/>
              <w:divBdr>
                <w:top w:val="none" w:sz="0" w:space="0" w:color="auto"/>
                <w:left w:val="none" w:sz="0" w:space="0" w:color="auto"/>
                <w:bottom w:val="none" w:sz="0" w:space="0" w:color="auto"/>
                <w:right w:val="none" w:sz="0" w:space="0" w:color="auto"/>
              </w:divBdr>
            </w:div>
            <w:div w:id="20273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5076">
      <w:bodyDiv w:val="1"/>
      <w:marLeft w:val="0"/>
      <w:marRight w:val="0"/>
      <w:marTop w:val="0"/>
      <w:marBottom w:val="0"/>
      <w:divBdr>
        <w:top w:val="none" w:sz="0" w:space="0" w:color="auto"/>
        <w:left w:val="none" w:sz="0" w:space="0" w:color="auto"/>
        <w:bottom w:val="none" w:sz="0" w:space="0" w:color="auto"/>
        <w:right w:val="none" w:sz="0" w:space="0" w:color="auto"/>
      </w:divBdr>
    </w:div>
    <w:div w:id="1165708284">
      <w:bodyDiv w:val="1"/>
      <w:marLeft w:val="0"/>
      <w:marRight w:val="0"/>
      <w:marTop w:val="0"/>
      <w:marBottom w:val="0"/>
      <w:divBdr>
        <w:top w:val="none" w:sz="0" w:space="0" w:color="auto"/>
        <w:left w:val="none" w:sz="0" w:space="0" w:color="auto"/>
        <w:bottom w:val="none" w:sz="0" w:space="0" w:color="auto"/>
        <w:right w:val="none" w:sz="0" w:space="0" w:color="auto"/>
      </w:divBdr>
    </w:div>
    <w:div w:id="1167674442">
      <w:bodyDiv w:val="1"/>
      <w:marLeft w:val="0"/>
      <w:marRight w:val="0"/>
      <w:marTop w:val="0"/>
      <w:marBottom w:val="0"/>
      <w:divBdr>
        <w:top w:val="none" w:sz="0" w:space="0" w:color="auto"/>
        <w:left w:val="none" w:sz="0" w:space="0" w:color="auto"/>
        <w:bottom w:val="none" w:sz="0" w:space="0" w:color="auto"/>
        <w:right w:val="none" w:sz="0" w:space="0" w:color="auto"/>
      </w:divBdr>
    </w:div>
    <w:div w:id="1170173143">
      <w:bodyDiv w:val="1"/>
      <w:marLeft w:val="0"/>
      <w:marRight w:val="0"/>
      <w:marTop w:val="0"/>
      <w:marBottom w:val="0"/>
      <w:divBdr>
        <w:top w:val="none" w:sz="0" w:space="0" w:color="auto"/>
        <w:left w:val="none" w:sz="0" w:space="0" w:color="auto"/>
        <w:bottom w:val="none" w:sz="0" w:space="0" w:color="auto"/>
        <w:right w:val="none" w:sz="0" w:space="0" w:color="auto"/>
      </w:divBdr>
    </w:div>
    <w:div w:id="1173571289">
      <w:bodyDiv w:val="1"/>
      <w:marLeft w:val="0"/>
      <w:marRight w:val="0"/>
      <w:marTop w:val="0"/>
      <w:marBottom w:val="0"/>
      <w:divBdr>
        <w:top w:val="none" w:sz="0" w:space="0" w:color="auto"/>
        <w:left w:val="none" w:sz="0" w:space="0" w:color="auto"/>
        <w:bottom w:val="none" w:sz="0" w:space="0" w:color="auto"/>
        <w:right w:val="none" w:sz="0" w:space="0" w:color="auto"/>
      </w:divBdr>
    </w:div>
    <w:div w:id="1182470012">
      <w:bodyDiv w:val="1"/>
      <w:marLeft w:val="0"/>
      <w:marRight w:val="0"/>
      <w:marTop w:val="0"/>
      <w:marBottom w:val="0"/>
      <w:divBdr>
        <w:top w:val="none" w:sz="0" w:space="0" w:color="auto"/>
        <w:left w:val="none" w:sz="0" w:space="0" w:color="auto"/>
        <w:bottom w:val="none" w:sz="0" w:space="0" w:color="auto"/>
        <w:right w:val="none" w:sz="0" w:space="0" w:color="auto"/>
      </w:divBdr>
    </w:div>
    <w:div w:id="1193499585">
      <w:bodyDiv w:val="1"/>
      <w:marLeft w:val="0"/>
      <w:marRight w:val="0"/>
      <w:marTop w:val="0"/>
      <w:marBottom w:val="0"/>
      <w:divBdr>
        <w:top w:val="none" w:sz="0" w:space="0" w:color="auto"/>
        <w:left w:val="none" w:sz="0" w:space="0" w:color="auto"/>
        <w:bottom w:val="none" w:sz="0" w:space="0" w:color="auto"/>
        <w:right w:val="none" w:sz="0" w:space="0" w:color="auto"/>
      </w:divBdr>
      <w:divsChild>
        <w:div w:id="119347584">
          <w:marLeft w:val="0"/>
          <w:marRight w:val="0"/>
          <w:marTop w:val="0"/>
          <w:marBottom w:val="0"/>
          <w:divBdr>
            <w:top w:val="none" w:sz="0" w:space="0" w:color="auto"/>
            <w:left w:val="none" w:sz="0" w:space="0" w:color="auto"/>
            <w:bottom w:val="none" w:sz="0" w:space="0" w:color="auto"/>
            <w:right w:val="none" w:sz="0" w:space="0" w:color="auto"/>
          </w:divBdr>
          <w:divsChild>
            <w:div w:id="73755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0456">
      <w:bodyDiv w:val="1"/>
      <w:marLeft w:val="0"/>
      <w:marRight w:val="0"/>
      <w:marTop w:val="0"/>
      <w:marBottom w:val="0"/>
      <w:divBdr>
        <w:top w:val="none" w:sz="0" w:space="0" w:color="auto"/>
        <w:left w:val="none" w:sz="0" w:space="0" w:color="auto"/>
        <w:bottom w:val="none" w:sz="0" w:space="0" w:color="auto"/>
        <w:right w:val="none" w:sz="0" w:space="0" w:color="auto"/>
      </w:divBdr>
      <w:divsChild>
        <w:div w:id="512956096">
          <w:marLeft w:val="0"/>
          <w:marRight w:val="0"/>
          <w:marTop w:val="0"/>
          <w:marBottom w:val="0"/>
          <w:divBdr>
            <w:top w:val="none" w:sz="0" w:space="0" w:color="auto"/>
            <w:left w:val="none" w:sz="0" w:space="0" w:color="auto"/>
            <w:bottom w:val="none" w:sz="0" w:space="0" w:color="auto"/>
            <w:right w:val="none" w:sz="0" w:space="0" w:color="auto"/>
          </w:divBdr>
          <w:divsChild>
            <w:div w:id="179694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239192">
      <w:bodyDiv w:val="1"/>
      <w:marLeft w:val="0"/>
      <w:marRight w:val="0"/>
      <w:marTop w:val="0"/>
      <w:marBottom w:val="0"/>
      <w:divBdr>
        <w:top w:val="none" w:sz="0" w:space="0" w:color="auto"/>
        <w:left w:val="none" w:sz="0" w:space="0" w:color="auto"/>
        <w:bottom w:val="none" w:sz="0" w:space="0" w:color="auto"/>
        <w:right w:val="none" w:sz="0" w:space="0" w:color="auto"/>
      </w:divBdr>
    </w:div>
    <w:div w:id="1218474737">
      <w:bodyDiv w:val="1"/>
      <w:marLeft w:val="0"/>
      <w:marRight w:val="0"/>
      <w:marTop w:val="0"/>
      <w:marBottom w:val="0"/>
      <w:divBdr>
        <w:top w:val="none" w:sz="0" w:space="0" w:color="auto"/>
        <w:left w:val="none" w:sz="0" w:space="0" w:color="auto"/>
        <w:bottom w:val="none" w:sz="0" w:space="0" w:color="auto"/>
        <w:right w:val="none" w:sz="0" w:space="0" w:color="auto"/>
      </w:divBdr>
    </w:div>
    <w:div w:id="1221867301">
      <w:bodyDiv w:val="1"/>
      <w:marLeft w:val="0"/>
      <w:marRight w:val="0"/>
      <w:marTop w:val="0"/>
      <w:marBottom w:val="0"/>
      <w:divBdr>
        <w:top w:val="none" w:sz="0" w:space="0" w:color="auto"/>
        <w:left w:val="none" w:sz="0" w:space="0" w:color="auto"/>
        <w:bottom w:val="none" w:sz="0" w:space="0" w:color="auto"/>
        <w:right w:val="none" w:sz="0" w:space="0" w:color="auto"/>
      </w:divBdr>
      <w:divsChild>
        <w:div w:id="751858995">
          <w:marLeft w:val="0"/>
          <w:marRight w:val="0"/>
          <w:marTop w:val="0"/>
          <w:marBottom w:val="0"/>
          <w:divBdr>
            <w:top w:val="none" w:sz="0" w:space="0" w:color="auto"/>
            <w:left w:val="none" w:sz="0" w:space="0" w:color="auto"/>
            <w:bottom w:val="none" w:sz="0" w:space="0" w:color="auto"/>
            <w:right w:val="none" w:sz="0" w:space="0" w:color="auto"/>
          </w:divBdr>
          <w:divsChild>
            <w:div w:id="192822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3828">
      <w:bodyDiv w:val="1"/>
      <w:marLeft w:val="0"/>
      <w:marRight w:val="0"/>
      <w:marTop w:val="0"/>
      <w:marBottom w:val="0"/>
      <w:divBdr>
        <w:top w:val="none" w:sz="0" w:space="0" w:color="auto"/>
        <w:left w:val="none" w:sz="0" w:space="0" w:color="auto"/>
        <w:bottom w:val="none" w:sz="0" w:space="0" w:color="auto"/>
        <w:right w:val="none" w:sz="0" w:space="0" w:color="auto"/>
      </w:divBdr>
    </w:div>
    <w:div w:id="1227495440">
      <w:bodyDiv w:val="1"/>
      <w:marLeft w:val="0"/>
      <w:marRight w:val="0"/>
      <w:marTop w:val="0"/>
      <w:marBottom w:val="0"/>
      <w:divBdr>
        <w:top w:val="none" w:sz="0" w:space="0" w:color="auto"/>
        <w:left w:val="none" w:sz="0" w:space="0" w:color="auto"/>
        <w:bottom w:val="none" w:sz="0" w:space="0" w:color="auto"/>
        <w:right w:val="none" w:sz="0" w:space="0" w:color="auto"/>
      </w:divBdr>
    </w:div>
    <w:div w:id="1241331949">
      <w:bodyDiv w:val="1"/>
      <w:marLeft w:val="0"/>
      <w:marRight w:val="0"/>
      <w:marTop w:val="0"/>
      <w:marBottom w:val="0"/>
      <w:divBdr>
        <w:top w:val="none" w:sz="0" w:space="0" w:color="auto"/>
        <w:left w:val="none" w:sz="0" w:space="0" w:color="auto"/>
        <w:bottom w:val="none" w:sz="0" w:space="0" w:color="auto"/>
        <w:right w:val="none" w:sz="0" w:space="0" w:color="auto"/>
      </w:divBdr>
    </w:div>
    <w:div w:id="1268777969">
      <w:bodyDiv w:val="1"/>
      <w:marLeft w:val="0"/>
      <w:marRight w:val="0"/>
      <w:marTop w:val="0"/>
      <w:marBottom w:val="0"/>
      <w:divBdr>
        <w:top w:val="none" w:sz="0" w:space="0" w:color="auto"/>
        <w:left w:val="none" w:sz="0" w:space="0" w:color="auto"/>
        <w:bottom w:val="none" w:sz="0" w:space="0" w:color="auto"/>
        <w:right w:val="none" w:sz="0" w:space="0" w:color="auto"/>
      </w:divBdr>
    </w:div>
    <w:div w:id="1275744566">
      <w:bodyDiv w:val="1"/>
      <w:marLeft w:val="0"/>
      <w:marRight w:val="0"/>
      <w:marTop w:val="0"/>
      <w:marBottom w:val="0"/>
      <w:divBdr>
        <w:top w:val="none" w:sz="0" w:space="0" w:color="auto"/>
        <w:left w:val="none" w:sz="0" w:space="0" w:color="auto"/>
        <w:bottom w:val="none" w:sz="0" w:space="0" w:color="auto"/>
        <w:right w:val="none" w:sz="0" w:space="0" w:color="auto"/>
      </w:divBdr>
    </w:div>
    <w:div w:id="1284506978">
      <w:bodyDiv w:val="1"/>
      <w:marLeft w:val="0"/>
      <w:marRight w:val="0"/>
      <w:marTop w:val="0"/>
      <w:marBottom w:val="0"/>
      <w:divBdr>
        <w:top w:val="none" w:sz="0" w:space="0" w:color="auto"/>
        <w:left w:val="none" w:sz="0" w:space="0" w:color="auto"/>
        <w:bottom w:val="none" w:sz="0" w:space="0" w:color="auto"/>
        <w:right w:val="none" w:sz="0" w:space="0" w:color="auto"/>
      </w:divBdr>
    </w:div>
    <w:div w:id="1292901754">
      <w:bodyDiv w:val="1"/>
      <w:marLeft w:val="0"/>
      <w:marRight w:val="0"/>
      <w:marTop w:val="0"/>
      <w:marBottom w:val="0"/>
      <w:divBdr>
        <w:top w:val="none" w:sz="0" w:space="0" w:color="auto"/>
        <w:left w:val="none" w:sz="0" w:space="0" w:color="auto"/>
        <w:bottom w:val="none" w:sz="0" w:space="0" w:color="auto"/>
        <w:right w:val="none" w:sz="0" w:space="0" w:color="auto"/>
      </w:divBdr>
    </w:div>
    <w:div w:id="1295333742">
      <w:bodyDiv w:val="1"/>
      <w:marLeft w:val="0"/>
      <w:marRight w:val="0"/>
      <w:marTop w:val="0"/>
      <w:marBottom w:val="0"/>
      <w:divBdr>
        <w:top w:val="none" w:sz="0" w:space="0" w:color="auto"/>
        <w:left w:val="none" w:sz="0" w:space="0" w:color="auto"/>
        <w:bottom w:val="none" w:sz="0" w:space="0" w:color="auto"/>
        <w:right w:val="none" w:sz="0" w:space="0" w:color="auto"/>
      </w:divBdr>
      <w:divsChild>
        <w:div w:id="407458303">
          <w:marLeft w:val="0"/>
          <w:marRight w:val="0"/>
          <w:marTop w:val="0"/>
          <w:marBottom w:val="0"/>
          <w:divBdr>
            <w:top w:val="none" w:sz="0" w:space="0" w:color="auto"/>
            <w:left w:val="none" w:sz="0" w:space="0" w:color="auto"/>
            <w:bottom w:val="none" w:sz="0" w:space="0" w:color="auto"/>
            <w:right w:val="none" w:sz="0" w:space="0" w:color="auto"/>
          </w:divBdr>
          <w:divsChild>
            <w:div w:id="4521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97560">
      <w:bodyDiv w:val="1"/>
      <w:marLeft w:val="0"/>
      <w:marRight w:val="0"/>
      <w:marTop w:val="0"/>
      <w:marBottom w:val="0"/>
      <w:divBdr>
        <w:top w:val="none" w:sz="0" w:space="0" w:color="auto"/>
        <w:left w:val="none" w:sz="0" w:space="0" w:color="auto"/>
        <w:bottom w:val="none" w:sz="0" w:space="0" w:color="auto"/>
        <w:right w:val="none" w:sz="0" w:space="0" w:color="auto"/>
      </w:divBdr>
    </w:div>
    <w:div w:id="1332954756">
      <w:bodyDiv w:val="1"/>
      <w:marLeft w:val="0"/>
      <w:marRight w:val="0"/>
      <w:marTop w:val="0"/>
      <w:marBottom w:val="0"/>
      <w:divBdr>
        <w:top w:val="none" w:sz="0" w:space="0" w:color="auto"/>
        <w:left w:val="none" w:sz="0" w:space="0" w:color="auto"/>
        <w:bottom w:val="none" w:sz="0" w:space="0" w:color="auto"/>
        <w:right w:val="none" w:sz="0" w:space="0" w:color="auto"/>
      </w:divBdr>
    </w:div>
    <w:div w:id="1336230031">
      <w:bodyDiv w:val="1"/>
      <w:marLeft w:val="0"/>
      <w:marRight w:val="0"/>
      <w:marTop w:val="0"/>
      <w:marBottom w:val="0"/>
      <w:divBdr>
        <w:top w:val="none" w:sz="0" w:space="0" w:color="auto"/>
        <w:left w:val="none" w:sz="0" w:space="0" w:color="auto"/>
        <w:bottom w:val="none" w:sz="0" w:space="0" w:color="auto"/>
        <w:right w:val="none" w:sz="0" w:space="0" w:color="auto"/>
      </w:divBdr>
    </w:div>
    <w:div w:id="1359234660">
      <w:bodyDiv w:val="1"/>
      <w:marLeft w:val="0"/>
      <w:marRight w:val="0"/>
      <w:marTop w:val="0"/>
      <w:marBottom w:val="0"/>
      <w:divBdr>
        <w:top w:val="none" w:sz="0" w:space="0" w:color="auto"/>
        <w:left w:val="none" w:sz="0" w:space="0" w:color="auto"/>
        <w:bottom w:val="none" w:sz="0" w:space="0" w:color="auto"/>
        <w:right w:val="none" w:sz="0" w:space="0" w:color="auto"/>
      </w:divBdr>
    </w:div>
    <w:div w:id="1360551711">
      <w:bodyDiv w:val="1"/>
      <w:marLeft w:val="0"/>
      <w:marRight w:val="0"/>
      <w:marTop w:val="0"/>
      <w:marBottom w:val="0"/>
      <w:divBdr>
        <w:top w:val="none" w:sz="0" w:space="0" w:color="auto"/>
        <w:left w:val="none" w:sz="0" w:space="0" w:color="auto"/>
        <w:bottom w:val="none" w:sz="0" w:space="0" w:color="auto"/>
        <w:right w:val="none" w:sz="0" w:space="0" w:color="auto"/>
      </w:divBdr>
    </w:div>
    <w:div w:id="1363091346">
      <w:bodyDiv w:val="1"/>
      <w:marLeft w:val="0"/>
      <w:marRight w:val="0"/>
      <w:marTop w:val="0"/>
      <w:marBottom w:val="0"/>
      <w:divBdr>
        <w:top w:val="none" w:sz="0" w:space="0" w:color="auto"/>
        <w:left w:val="none" w:sz="0" w:space="0" w:color="auto"/>
        <w:bottom w:val="none" w:sz="0" w:space="0" w:color="auto"/>
        <w:right w:val="none" w:sz="0" w:space="0" w:color="auto"/>
      </w:divBdr>
    </w:div>
    <w:div w:id="1368601584">
      <w:bodyDiv w:val="1"/>
      <w:marLeft w:val="0"/>
      <w:marRight w:val="0"/>
      <w:marTop w:val="0"/>
      <w:marBottom w:val="0"/>
      <w:divBdr>
        <w:top w:val="none" w:sz="0" w:space="0" w:color="auto"/>
        <w:left w:val="none" w:sz="0" w:space="0" w:color="auto"/>
        <w:bottom w:val="none" w:sz="0" w:space="0" w:color="auto"/>
        <w:right w:val="none" w:sz="0" w:space="0" w:color="auto"/>
      </w:divBdr>
    </w:div>
    <w:div w:id="1370910996">
      <w:bodyDiv w:val="1"/>
      <w:marLeft w:val="0"/>
      <w:marRight w:val="0"/>
      <w:marTop w:val="0"/>
      <w:marBottom w:val="0"/>
      <w:divBdr>
        <w:top w:val="none" w:sz="0" w:space="0" w:color="auto"/>
        <w:left w:val="none" w:sz="0" w:space="0" w:color="auto"/>
        <w:bottom w:val="none" w:sz="0" w:space="0" w:color="auto"/>
        <w:right w:val="none" w:sz="0" w:space="0" w:color="auto"/>
      </w:divBdr>
    </w:div>
    <w:div w:id="1374034315">
      <w:bodyDiv w:val="1"/>
      <w:marLeft w:val="0"/>
      <w:marRight w:val="0"/>
      <w:marTop w:val="0"/>
      <w:marBottom w:val="0"/>
      <w:divBdr>
        <w:top w:val="none" w:sz="0" w:space="0" w:color="auto"/>
        <w:left w:val="none" w:sz="0" w:space="0" w:color="auto"/>
        <w:bottom w:val="none" w:sz="0" w:space="0" w:color="auto"/>
        <w:right w:val="none" w:sz="0" w:space="0" w:color="auto"/>
      </w:divBdr>
    </w:div>
    <w:div w:id="1384789581">
      <w:bodyDiv w:val="1"/>
      <w:marLeft w:val="0"/>
      <w:marRight w:val="0"/>
      <w:marTop w:val="0"/>
      <w:marBottom w:val="0"/>
      <w:divBdr>
        <w:top w:val="none" w:sz="0" w:space="0" w:color="auto"/>
        <w:left w:val="none" w:sz="0" w:space="0" w:color="auto"/>
        <w:bottom w:val="none" w:sz="0" w:space="0" w:color="auto"/>
        <w:right w:val="none" w:sz="0" w:space="0" w:color="auto"/>
      </w:divBdr>
      <w:divsChild>
        <w:div w:id="2097365442">
          <w:marLeft w:val="0"/>
          <w:marRight w:val="0"/>
          <w:marTop w:val="0"/>
          <w:marBottom w:val="0"/>
          <w:divBdr>
            <w:top w:val="none" w:sz="0" w:space="0" w:color="auto"/>
            <w:left w:val="none" w:sz="0" w:space="0" w:color="auto"/>
            <w:bottom w:val="none" w:sz="0" w:space="0" w:color="auto"/>
            <w:right w:val="none" w:sz="0" w:space="0" w:color="auto"/>
          </w:divBdr>
          <w:divsChild>
            <w:div w:id="918712858">
              <w:marLeft w:val="0"/>
              <w:marRight w:val="0"/>
              <w:marTop w:val="0"/>
              <w:marBottom w:val="0"/>
              <w:divBdr>
                <w:top w:val="none" w:sz="0" w:space="0" w:color="auto"/>
                <w:left w:val="none" w:sz="0" w:space="0" w:color="auto"/>
                <w:bottom w:val="none" w:sz="0" w:space="0" w:color="auto"/>
                <w:right w:val="none" w:sz="0" w:space="0" w:color="auto"/>
              </w:divBdr>
            </w:div>
            <w:div w:id="1699820145">
              <w:marLeft w:val="0"/>
              <w:marRight w:val="0"/>
              <w:marTop w:val="0"/>
              <w:marBottom w:val="0"/>
              <w:divBdr>
                <w:top w:val="none" w:sz="0" w:space="0" w:color="auto"/>
                <w:left w:val="none" w:sz="0" w:space="0" w:color="auto"/>
                <w:bottom w:val="none" w:sz="0" w:space="0" w:color="auto"/>
                <w:right w:val="none" w:sz="0" w:space="0" w:color="auto"/>
              </w:divBdr>
            </w:div>
            <w:div w:id="18352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1103">
      <w:bodyDiv w:val="1"/>
      <w:marLeft w:val="0"/>
      <w:marRight w:val="0"/>
      <w:marTop w:val="0"/>
      <w:marBottom w:val="0"/>
      <w:divBdr>
        <w:top w:val="none" w:sz="0" w:space="0" w:color="auto"/>
        <w:left w:val="none" w:sz="0" w:space="0" w:color="auto"/>
        <w:bottom w:val="none" w:sz="0" w:space="0" w:color="auto"/>
        <w:right w:val="none" w:sz="0" w:space="0" w:color="auto"/>
      </w:divBdr>
    </w:div>
    <w:div w:id="1415199159">
      <w:bodyDiv w:val="1"/>
      <w:marLeft w:val="0"/>
      <w:marRight w:val="0"/>
      <w:marTop w:val="0"/>
      <w:marBottom w:val="0"/>
      <w:divBdr>
        <w:top w:val="none" w:sz="0" w:space="0" w:color="auto"/>
        <w:left w:val="none" w:sz="0" w:space="0" w:color="auto"/>
        <w:bottom w:val="none" w:sz="0" w:space="0" w:color="auto"/>
        <w:right w:val="none" w:sz="0" w:space="0" w:color="auto"/>
      </w:divBdr>
    </w:div>
    <w:div w:id="1417625876">
      <w:bodyDiv w:val="1"/>
      <w:marLeft w:val="0"/>
      <w:marRight w:val="0"/>
      <w:marTop w:val="0"/>
      <w:marBottom w:val="0"/>
      <w:divBdr>
        <w:top w:val="none" w:sz="0" w:space="0" w:color="auto"/>
        <w:left w:val="none" w:sz="0" w:space="0" w:color="auto"/>
        <w:bottom w:val="none" w:sz="0" w:space="0" w:color="auto"/>
        <w:right w:val="none" w:sz="0" w:space="0" w:color="auto"/>
      </w:divBdr>
    </w:div>
    <w:div w:id="1428846151">
      <w:bodyDiv w:val="1"/>
      <w:marLeft w:val="0"/>
      <w:marRight w:val="0"/>
      <w:marTop w:val="0"/>
      <w:marBottom w:val="0"/>
      <w:divBdr>
        <w:top w:val="none" w:sz="0" w:space="0" w:color="auto"/>
        <w:left w:val="none" w:sz="0" w:space="0" w:color="auto"/>
        <w:bottom w:val="none" w:sz="0" w:space="0" w:color="auto"/>
        <w:right w:val="none" w:sz="0" w:space="0" w:color="auto"/>
      </w:divBdr>
    </w:div>
    <w:div w:id="1441489293">
      <w:bodyDiv w:val="1"/>
      <w:marLeft w:val="0"/>
      <w:marRight w:val="0"/>
      <w:marTop w:val="0"/>
      <w:marBottom w:val="0"/>
      <w:divBdr>
        <w:top w:val="none" w:sz="0" w:space="0" w:color="auto"/>
        <w:left w:val="none" w:sz="0" w:space="0" w:color="auto"/>
        <w:bottom w:val="none" w:sz="0" w:space="0" w:color="auto"/>
        <w:right w:val="none" w:sz="0" w:space="0" w:color="auto"/>
      </w:divBdr>
    </w:div>
    <w:div w:id="1441608390">
      <w:bodyDiv w:val="1"/>
      <w:marLeft w:val="0"/>
      <w:marRight w:val="0"/>
      <w:marTop w:val="0"/>
      <w:marBottom w:val="0"/>
      <w:divBdr>
        <w:top w:val="none" w:sz="0" w:space="0" w:color="auto"/>
        <w:left w:val="none" w:sz="0" w:space="0" w:color="auto"/>
        <w:bottom w:val="none" w:sz="0" w:space="0" w:color="auto"/>
        <w:right w:val="none" w:sz="0" w:space="0" w:color="auto"/>
      </w:divBdr>
    </w:div>
    <w:div w:id="1443106636">
      <w:bodyDiv w:val="1"/>
      <w:marLeft w:val="0"/>
      <w:marRight w:val="0"/>
      <w:marTop w:val="0"/>
      <w:marBottom w:val="0"/>
      <w:divBdr>
        <w:top w:val="none" w:sz="0" w:space="0" w:color="auto"/>
        <w:left w:val="none" w:sz="0" w:space="0" w:color="auto"/>
        <w:bottom w:val="none" w:sz="0" w:space="0" w:color="auto"/>
        <w:right w:val="none" w:sz="0" w:space="0" w:color="auto"/>
      </w:divBdr>
    </w:div>
    <w:div w:id="1443456961">
      <w:bodyDiv w:val="1"/>
      <w:marLeft w:val="0"/>
      <w:marRight w:val="0"/>
      <w:marTop w:val="0"/>
      <w:marBottom w:val="0"/>
      <w:divBdr>
        <w:top w:val="none" w:sz="0" w:space="0" w:color="auto"/>
        <w:left w:val="none" w:sz="0" w:space="0" w:color="auto"/>
        <w:bottom w:val="none" w:sz="0" w:space="0" w:color="auto"/>
        <w:right w:val="none" w:sz="0" w:space="0" w:color="auto"/>
      </w:divBdr>
      <w:divsChild>
        <w:div w:id="466702853">
          <w:marLeft w:val="0"/>
          <w:marRight w:val="0"/>
          <w:marTop w:val="0"/>
          <w:marBottom w:val="0"/>
          <w:divBdr>
            <w:top w:val="none" w:sz="0" w:space="0" w:color="auto"/>
            <w:left w:val="none" w:sz="0" w:space="0" w:color="auto"/>
            <w:bottom w:val="none" w:sz="0" w:space="0" w:color="auto"/>
            <w:right w:val="none" w:sz="0" w:space="0" w:color="auto"/>
          </w:divBdr>
        </w:div>
        <w:div w:id="755594642">
          <w:marLeft w:val="0"/>
          <w:marRight w:val="0"/>
          <w:marTop w:val="0"/>
          <w:marBottom w:val="0"/>
          <w:divBdr>
            <w:top w:val="none" w:sz="0" w:space="0" w:color="auto"/>
            <w:left w:val="none" w:sz="0" w:space="0" w:color="auto"/>
            <w:bottom w:val="none" w:sz="0" w:space="0" w:color="auto"/>
            <w:right w:val="none" w:sz="0" w:space="0" w:color="auto"/>
          </w:divBdr>
        </w:div>
        <w:div w:id="983705441">
          <w:marLeft w:val="0"/>
          <w:marRight w:val="0"/>
          <w:marTop w:val="0"/>
          <w:marBottom w:val="0"/>
          <w:divBdr>
            <w:top w:val="none" w:sz="0" w:space="0" w:color="auto"/>
            <w:left w:val="none" w:sz="0" w:space="0" w:color="auto"/>
            <w:bottom w:val="none" w:sz="0" w:space="0" w:color="auto"/>
            <w:right w:val="none" w:sz="0" w:space="0" w:color="auto"/>
          </w:divBdr>
        </w:div>
      </w:divsChild>
    </w:div>
    <w:div w:id="1446734672">
      <w:bodyDiv w:val="1"/>
      <w:marLeft w:val="0"/>
      <w:marRight w:val="0"/>
      <w:marTop w:val="0"/>
      <w:marBottom w:val="0"/>
      <w:divBdr>
        <w:top w:val="none" w:sz="0" w:space="0" w:color="auto"/>
        <w:left w:val="none" w:sz="0" w:space="0" w:color="auto"/>
        <w:bottom w:val="none" w:sz="0" w:space="0" w:color="auto"/>
        <w:right w:val="none" w:sz="0" w:space="0" w:color="auto"/>
      </w:divBdr>
    </w:div>
    <w:div w:id="1446926916">
      <w:bodyDiv w:val="1"/>
      <w:marLeft w:val="0"/>
      <w:marRight w:val="0"/>
      <w:marTop w:val="0"/>
      <w:marBottom w:val="0"/>
      <w:divBdr>
        <w:top w:val="none" w:sz="0" w:space="0" w:color="auto"/>
        <w:left w:val="none" w:sz="0" w:space="0" w:color="auto"/>
        <w:bottom w:val="none" w:sz="0" w:space="0" w:color="auto"/>
        <w:right w:val="none" w:sz="0" w:space="0" w:color="auto"/>
      </w:divBdr>
    </w:div>
    <w:div w:id="1461609568">
      <w:bodyDiv w:val="1"/>
      <w:marLeft w:val="0"/>
      <w:marRight w:val="0"/>
      <w:marTop w:val="0"/>
      <w:marBottom w:val="0"/>
      <w:divBdr>
        <w:top w:val="none" w:sz="0" w:space="0" w:color="auto"/>
        <w:left w:val="none" w:sz="0" w:space="0" w:color="auto"/>
        <w:bottom w:val="none" w:sz="0" w:space="0" w:color="auto"/>
        <w:right w:val="none" w:sz="0" w:space="0" w:color="auto"/>
      </w:divBdr>
    </w:div>
    <w:div w:id="1464545657">
      <w:bodyDiv w:val="1"/>
      <w:marLeft w:val="0"/>
      <w:marRight w:val="0"/>
      <w:marTop w:val="0"/>
      <w:marBottom w:val="0"/>
      <w:divBdr>
        <w:top w:val="none" w:sz="0" w:space="0" w:color="auto"/>
        <w:left w:val="none" w:sz="0" w:space="0" w:color="auto"/>
        <w:bottom w:val="none" w:sz="0" w:space="0" w:color="auto"/>
        <w:right w:val="none" w:sz="0" w:space="0" w:color="auto"/>
      </w:divBdr>
    </w:div>
    <w:div w:id="1476482589">
      <w:bodyDiv w:val="1"/>
      <w:marLeft w:val="0"/>
      <w:marRight w:val="0"/>
      <w:marTop w:val="0"/>
      <w:marBottom w:val="0"/>
      <w:divBdr>
        <w:top w:val="none" w:sz="0" w:space="0" w:color="auto"/>
        <w:left w:val="none" w:sz="0" w:space="0" w:color="auto"/>
        <w:bottom w:val="none" w:sz="0" w:space="0" w:color="auto"/>
        <w:right w:val="none" w:sz="0" w:space="0" w:color="auto"/>
      </w:divBdr>
    </w:div>
    <w:div w:id="1478304968">
      <w:bodyDiv w:val="1"/>
      <w:marLeft w:val="0"/>
      <w:marRight w:val="0"/>
      <w:marTop w:val="0"/>
      <w:marBottom w:val="0"/>
      <w:divBdr>
        <w:top w:val="none" w:sz="0" w:space="0" w:color="auto"/>
        <w:left w:val="none" w:sz="0" w:space="0" w:color="auto"/>
        <w:bottom w:val="none" w:sz="0" w:space="0" w:color="auto"/>
        <w:right w:val="none" w:sz="0" w:space="0" w:color="auto"/>
      </w:divBdr>
    </w:div>
    <w:div w:id="1491098850">
      <w:bodyDiv w:val="1"/>
      <w:marLeft w:val="0"/>
      <w:marRight w:val="0"/>
      <w:marTop w:val="0"/>
      <w:marBottom w:val="0"/>
      <w:divBdr>
        <w:top w:val="none" w:sz="0" w:space="0" w:color="auto"/>
        <w:left w:val="none" w:sz="0" w:space="0" w:color="auto"/>
        <w:bottom w:val="none" w:sz="0" w:space="0" w:color="auto"/>
        <w:right w:val="none" w:sz="0" w:space="0" w:color="auto"/>
      </w:divBdr>
      <w:divsChild>
        <w:div w:id="965820459">
          <w:marLeft w:val="0"/>
          <w:marRight w:val="0"/>
          <w:marTop w:val="0"/>
          <w:marBottom w:val="0"/>
          <w:divBdr>
            <w:top w:val="none" w:sz="0" w:space="0" w:color="auto"/>
            <w:left w:val="none" w:sz="0" w:space="0" w:color="auto"/>
            <w:bottom w:val="none" w:sz="0" w:space="0" w:color="auto"/>
            <w:right w:val="none" w:sz="0" w:space="0" w:color="auto"/>
          </w:divBdr>
          <w:divsChild>
            <w:div w:id="15575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40460">
      <w:bodyDiv w:val="1"/>
      <w:marLeft w:val="0"/>
      <w:marRight w:val="0"/>
      <w:marTop w:val="0"/>
      <w:marBottom w:val="0"/>
      <w:divBdr>
        <w:top w:val="none" w:sz="0" w:space="0" w:color="auto"/>
        <w:left w:val="none" w:sz="0" w:space="0" w:color="auto"/>
        <w:bottom w:val="none" w:sz="0" w:space="0" w:color="auto"/>
        <w:right w:val="none" w:sz="0" w:space="0" w:color="auto"/>
      </w:divBdr>
    </w:div>
    <w:div w:id="1527331580">
      <w:bodyDiv w:val="1"/>
      <w:marLeft w:val="0"/>
      <w:marRight w:val="0"/>
      <w:marTop w:val="0"/>
      <w:marBottom w:val="0"/>
      <w:divBdr>
        <w:top w:val="none" w:sz="0" w:space="0" w:color="auto"/>
        <w:left w:val="none" w:sz="0" w:space="0" w:color="auto"/>
        <w:bottom w:val="none" w:sz="0" w:space="0" w:color="auto"/>
        <w:right w:val="none" w:sz="0" w:space="0" w:color="auto"/>
      </w:divBdr>
      <w:divsChild>
        <w:div w:id="609317146">
          <w:marLeft w:val="0"/>
          <w:marRight w:val="0"/>
          <w:marTop w:val="0"/>
          <w:marBottom w:val="0"/>
          <w:divBdr>
            <w:top w:val="single" w:sz="2" w:space="0" w:color="E3E3E3"/>
            <w:left w:val="single" w:sz="2" w:space="0" w:color="E3E3E3"/>
            <w:bottom w:val="single" w:sz="2" w:space="0" w:color="E3E3E3"/>
            <w:right w:val="single" w:sz="2" w:space="0" w:color="E3E3E3"/>
          </w:divBdr>
          <w:divsChild>
            <w:div w:id="538206929">
              <w:marLeft w:val="0"/>
              <w:marRight w:val="0"/>
              <w:marTop w:val="0"/>
              <w:marBottom w:val="0"/>
              <w:divBdr>
                <w:top w:val="single" w:sz="2" w:space="0" w:color="E3E3E3"/>
                <w:left w:val="single" w:sz="2" w:space="0" w:color="E3E3E3"/>
                <w:bottom w:val="single" w:sz="2" w:space="0" w:color="E3E3E3"/>
                <w:right w:val="single" w:sz="2" w:space="0" w:color="E3E3E3"/>
              </w:divBdr>
              <w:divsChild>
                <w:div w:id="1267734467">
                  <w:marLeft w:val="0"/>
                  <w:marRight w:val="0"/>
                  <w:marTop w:val="0"/>
                  <w:marBottom w:val="0"/>
                  <w:divBdr>
                    <w:top w:val="single" w:sz="2" w:space="0" w:color="E3E3E3"/>
                    <w:left w:val="single" w:sz="2" w:space="0" w:color="E3E3E3"/>
                    <w:bottom w:val="single" w:sz="2" w:space="0" w:color="E3E3E3"/>
                    <w:right w:val="single" w:sz="2" w:space="0" w:color="E3E3E3"/>
                  </w:divBdr>
                  <w:divsChild>
                    <w:div w:id="853614042">
                      <w:marLeft w:val="0"/>
                      <w:marRight w:val="0"/>
                      <w:marTop w:val="0"/>
                      <w:marBottom w:val="0"/>
                      <w:divBdr>
                        <w:top w:val="single" w:sz="2" w:space="0" w:color="E3E3E3"/>
                        <w:left w:val="single" w:sz="2" w:space="0" w:color="E3E3E3"/>
                        <w:bottom w:val="single" w:sz="2" w:space="0" w:color="E3E3E3"/>
                        <w:right w:val="single" w:sz="2" w:space="0" w:color="E3E3E3"/>
                      </w:divBdr>
                      <w:divsChild>
                        <w:div w:id="327560223">
                          <w:marLeft w:val="0"/>
                          <w:marRight w:val="0"/>
                          <w:marTop w:val="0"/>
                          <w:marBottom w:val="0"/>
                          <w:divBdr>
                            <w:top w:val="single" w:sz="2" w:space="0" w:color="E3E3E3"/>
                            <w:left w:val="single" w:sz="2" w:space="0" w:color="E3E3E3"/>
                            <w:bottom w:val="single" w:sz="2" w:space="0" w:color="E3E3E3"/>
                            <w:right w:val="single" w:sz="2" w:space="0" w:color="E3E3E3"/>
                          </w:divBdr>
                          <w:divsChild>
                            <w:div w:id="858737289">
                              <w:marLeft w:val="0"/>
                              <w:marRight w:val="0"/>
                              <w:marTop w:val="0"/>
                              <w:marBottom w:val="0"/>
                              <w:divBdr>
                                <w:top w:val="single" w:sz="2" w:space="0" w:color="E3E3E3"/>
                                <w:left w:val="single" w:sz="2" w:space="0" w:color="E3E3E3"/>
                                <w:bottom w:val="single" w:sz="2" w:space="0" w:color="E3E3E3"/>
                                <w:right w:val="single" w:sz="2" w:space="0" w:color="E3E3E3"/>
                              </w:divBdr>
                              <w:divsChild>
                                <w:div w:id="408114757">
                                  <w:marLeft w:val="0"/>
                                  <w:marRight w:val="0"/>
                                  <w:marTop w:val="100"/>
                                  <w:marBottom w:val="100"/>
                                  <w:divBdr>
                                    <w:top w:val="single" w:sz="2" w:space="0" w:color="E3E3E3"/>
                                    <w:left w:val="single" w:sz="2" w:space="0" w:color="E3E3E3"/>
                                    <w:bottom w:val="single" w:sz="2" w:space="0" w:color="E3E3E3"/>
                                    <w:right w:val="single" w:sz="2" w:space="0" w:color="E3E3E3"/>
                                  </w:divBdr>
                                  <w:divsChild>
                                    <w:div w:id="959797899">
                                      <w:marLeft w:val="0"/>
                                      <w:marRight w:val="0"/>
                                      <w:marTop w:val="0"/>
                                      <w:marBottom w:val="0"/>
                                      <w:divBdr>
                                        <w:top w:val="single" w:sz="2" w:space="0" w:color="E3E3E3"/>
                                        <w:left w:val="single" w:sz="2" w:space="0" w:color="E3E3E3"/>
                                        <w:bottom w:val="single" w:sz="2" w:space="0" w:color="E3E3E3"/>
                                        <w:right w:val="single" w:sz="2" w:space="0" w:color="E3E3E3"/>
                                      </w:divBdr>
                                      <w:divsChild>
                                        <w:div w:id="1914657112">
                                          <w:marLeft w:val="0"/>
                                          <w:marRight w:val="0"/>
                                          <w:marTop w:val="0"/>
                                          <w:marBottom w:val="0"/>
                                          <w:divBdr>
                                            <w:top w:val="single" w:sz="2" w:space="0" w:color="E3E3E3"/>
                                            <w:left w:val="single" w:sz="2" w:space="0" w:color="E3E3E3"/>
                                            <w:bottom w:val="single" w:sz="2" w:space="0" w:color="E3E3E3"/>
                                            <w:right w:val="single" w:sz="2" w:space="0" w:color="E3E3E3"/>
                                          </w:divBdr>
                                          <w:divsChild>
                                            <w:div w:id="46465100">
                                              <w:marLeft w:val="0"/>
                                              <w:marRight w:val="0"/>
                                              <w:marTop w:val="0"/>
                                              <w:marBottom w:val="0"/>
                                              <w:divBdr>
                                                <w:top w:val="single" w:sz="2" w:space="0" w:color="E3E3E3"/>
                                                <w:left w:val="single" w:sz="2" w:space="0" w:color="E3E3E3"/>
                                                <w:bottom w:val="single" w:sz="2" w:space="0" w:color="E3E3E3"/>
                                                <w:right w:val="single" w:sz="2" w:space="0" w:color="E3E3E3"/>
                                              </w:divBdr>
                                              <w:divsChild>
                                                <w:div w:id="1705667862">
                                                  <w:marLeft w:val="0"/>
                                                  <w:marRight w:val="0"/>
                                                  <w:marTop w:val="0"/>
                                                  <w:marBottom w:val="0"/>
                                                  <w:divBdr>
                                                    <w:top w:val="single" w:sz="2" w:space="0" w:color="E3E3E3"/>
                                                    <w:left w:val="single" w:sz="2" w:space="0" w:color="E3E3E3"/>
                                                    <w:bottom w:val="single" w:sz="2" w:space="0" w:color="E3E3E3"/>
                                                    <w:right w:val="single" w:sz="2" w:space="0" w:color="E3E3E3"/>
                                                  </w:divBdr>
                                                  <w:divsChild>
                                                    <w:div w:id="1442989594">
                                                      <w:marLeft w:val="0"/>
                                                      <w:marRight w:val="0"/>
                                                      <w:marTop w:val="0"/>
                                                      <w:marBottom w:val="0"/>
                                                      <w:divBdr>
                                                        <w:top w:val="single" w:sz="2" w:space="0" w:color="E3E3E3"/>
                                                        <w:left w:val="single" w:sz="2" w:space="0" w:color="E3E3E3"/>
                                                        <w:bottom w:val="single" w:sz="2" w:space="0" w:color="E3E3E3"/>
                                                        <w:right w:val="single" w:sz="2" w:space="0" w:color="E3E3E3"/>
                                                      </w:divBdr>
                                                      <w:divsChild>
                                                        <w:div w:id="20805139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016498">
          <w:marLeft w:val="0"/>
          <w:marRight w:val="0"/>
          <w:marTop w:val="0"/>
          <w:marBottom w:val="0"/>
          <w:divBdr>
            <w:top w:val="none" w:sz="0" w:space="0" w:color="auto"/>
            <w:left w:val="none" w:sz="0" w:space="0" w:color="auto"/>
            <w:bottom w:val="none" w:sz="0" w:space="0" w:color="auto"/>
            <w:right w:val="none" w:sz="0" w:space="0" w:color="auto"/>
          </w:divBdr>
        </w:div>
      </w:divsChild>
    </w:div>
    <w:div w:id="1537430335">
      <w:bodyDiv w:val="1"/>
      <w:marLeft w:val="0"/>
      <w:marRight w:val="0"/>
      <w:marTop w:val="0"/>
      <w:marBottom w:val="0"/>
      <w:divBdr>
        <w:top w:val="none" w:sz="0" w:space="0" w:color="auto"/>
        <w:left w:val="none" w:sz="0" w:space="0" w:color="auto"/>
        <w:bottom w:val="none" w:sz="0" w:space="0" w:color="auto"/>
        <w:right w:val="none" w:sz="0" w:space="0" w:color="auto"/>
      </w:divBdr>
    </w:div>
    <w:div w:id="1544168067">
      <w:bodyDiv w:val="1"/>
      <w:marLeft w:val="0"/>
      <w:marRight w:val="0"/>
      <w:marTop w:val="0"/>
      <w:marBottom w:val="0"/>
      <w:divBdr>
        <w:top w:val="none" w:sz="0" w:space="0" w:color="auto"/>
        <w:left w:val="none" w:sz="0" w:space="0" w:color="auto"/>
        <w:bottom w:val="none" w:sz="0" w:space="0" w:color="auto"/>
        <w:right w:val="none" w:sz="0" w:space="0" w:color="auto"/>
      </w:divBdr>
    </w:div>
    <w:div w:id="1551920848">
      <w:bodyDiv w:val="1"/>
      <w:marLeft w:val="0"/>
      <w:marRight w:val="0"/>
      <w:marTop w:val="0"/>
      <w:marBottom w:val="0"/>
      <w:divBdr>
        <w:top w:val="none" w:sz="0" w:space="0" w:color="auto"/>
        <w:left w:val="none" w:sz="0" w:space="0" w:color="auto"/>
        <w:bottom w:val="none" w:sz="0" w:space="0" w:color="auto"/>
        <w:right w:val="none" w:sz="0" w:space="0" w:color="auto"/>
      </w:divBdr>
    </w:div>
    <w:div w:id="1553886004">
      <w:bodyDiv w:val="1"/>
      <w:marLeft w:val="0"/>
      <w:marRight w:val="0"/>
      <w:marTop w:val="0"/>
      <w:marBottom w:val="0"/>
      <w:divBdr>
        <w:top w:val="none" w:sz="0" w:space="0" w:color="auto"/>
        <w:left w:val="none" w:sz="0" w:space="0" w:color="auto"/>
        <w:bottom w:val="none" w:sz="0" w:space="0" w:color="auto"/>
        <w:right w:val="none" w:sz="0" w:space="0" w:color="auto"/>
      </w:divBdr>
    </w:div>
    <w:div w:id="1556967265">
      <w:bodyDiv w:val="1"/>
      <w:marLeft w:val="0"/>
      <w:marRight w:val="0"/>
      <w:marTop w:val="0"/>
      <w:marBottom w:val="0"/>
      <w:divBdr>
        <w:top w:val="none" w:sz="0" w:space="0" w:color="auto"/>
        <w:left w:val="none" w:sz="0" w:space="0" w:color="auto"/>
        <w:bottom w:val="none" w:sz="0" w:space="0" w:color="auto"/>
        <w:right w:val="none" w:sz="0" w:space="0" w:color="auto"/>
      </w:divBdr>
    </w:div>
    <w:div w:id="1558784590">
      <w:bodyDiv w:val="1"/>
      <w:marLeft w:val="0"/>
      <w:marRight w:val="0"/>
      <w:marTop w:val="0"/>
      <w:marBottom w:val="0"/>
      <w:divBdr>
        <w:top w:val="none" w:sz="0" w:space="0" w:color="auto"/>
        <w:left w:val="none" w:sz="0" w:space="0" w:color="auto"/>
        <w:bottom w:val="none" w:sz="0" w:space="0" w:color="auto"/>
        <w:right w:val="none" w:sz="0" w:space="0" w:color="auto"/>
      </w:divBdr>
    </w:div>
    <w:div w:id="1561670275">
      <w:bodyDiv w:val="1"/>
      <w:marLeft w:val="0"/>
      <w:marRight w:val="0"/>
      <w:marTop w:val="0"/>
      <w:marBottom w:val="0"/>
      <w:divBdr>
        <w:top w:val="none" w:sz="0" w:space="0" w:color="auto"/>
        <w:left w:val="none" w:sz="0" w:space="0" w:color="auto"/>
        <w:bottom w:val="none" w:sz="0" w:space="0" w:color="auto"/>
        <w:right w:val="none" w:sz="0" w:space="0" w:color="auto"/>
      </w:divBdr>
    </w:div>
    <w:div w:id="1571965907">
      <w:bodyDiv w:val="1"/>
      <w:marLeft w:val="0"/>
      <w:marRight w:val="0"/>
      <w:marTop w:val="0"/>
      <w:marBottom w:val="0"/>
      <w:divBdr>
        <w:top w:val="none" w:sz="0" w:space="0" w:color="auto"/>
        <w:left w:val="none" w:sz="0" w:space="0" w:color="auto"/>
        <w:bottom w:val="none" w:sz="0" w:space="0" w:color="auto"/>
        <w:right w:val="none" w:sz="0" w:space="0" w:color="auto"/>
      </w:divBdr>
    </w:div>
    <w:div w:id="1572497982">
      <w:bodyDiv w:val="1"/>
      <w:marLeft w:val="0"/>
      <w:marRight w:val="0"/>
      <w:marTop w:val="0"/>
      <w:marBottom w:val="0"/>
      <w:divBdr>
        <w:top w:val="none" w:sz="0" w:space="0" w:color="auto"/>
        <w:left w:val="none" w:sz="0" w:space="0" w:color="auto"/>
        <w:bottom w:val="none" w:sz="0" w:space="0" w:color="auto"/>
        <w:right w:val="none" w:sz="0" w:space="0" w:color="auto"/>
      </w:divBdr>
    </w:div>
    <w:div w:id="1581478269">
      <w:bodyDiv w:val="1"/>
      <w:marLeft w:val="0"/>
      <w:marRight w:val="0"/>
      <w:marTop w:val="0"/>
      <w:marBottom w:val="0"/>
      <w:divBdr>
        <w:top w:val="none" w:sz="0" w:space="0" w:color="auto"/>
        <w:left w:val="none" w:sz="0" w:space="0" w:color="auto"/>
        <w:bottom w:val="none" w:sz="0" w:space="0" w:color="auto"/>
        <w:right w:val="none" w:sz="0" w:space="0" w:color="auto"/>
      </w:divBdr>
    </w:div>
    <w:div w:id="1582979877">
      <w:bodyDiv w:val="1"/>
      <w:marLeft w:val="0"/>
      <w:marRight w:val="0"/>
      <w:marTop w:val="0"/>
      <w:marBottom w:val="0"/>
      <w:divBdr>
        <w:top w:val="none" w:sz="0" w:space="0" w:color="auto"/>
        <w:left w:val="none" w:sz="0" w:space="0" w:color="auto"/>
        <w:bottom w:val="none" w:sz="0" w:space="0" w:color="auto"/>
        <w:right w:val="none" w:sz="0" w:space="0" w:color="auto"/>
      </w:divBdr>
    </w:div>
    <w:div w:id="1588465095">
      <w:bodyDiv w:val="1"/>
      <w:marLeft w:val="0"/>
      <w:marRight w:val="0"/>
      <w:marTop w:val="0"/>
      <w:marBottom w:val="0"/>
      <w:divBdr>
        <w:top w:val="none" w:sz="0" w:space="0" w:color="auto"/>
        <w:left w:val="none" w:sz="0" w:space="0" w:color="auto"/>
        <w:bottom w:val="none" w:sz="0" w:space="0" w:color="auto"/>
        <w:right w:val="none" w:sz="0" w:space="0" w:color="auto"/>
      </w:divBdr>
    </w:div>
    <w:div w:id="1613896240">
      <w:bodyDiv w:val="1"/>
      <w:marLeft w:val="0"/>
      <w:marRight w:val="0"/>
      <w:marTop w:val="0"/>
      <w:marBottom w:val="0"/>
      <w:divBdr>
        <w:top w:val="none" w:sz="0" w:space="0" w:color="auto"/>
        <w:left w:val="none" w:sz="0" w:space="0" w:color="auto"/>
        <w:bottom w:val="none" w:sz="0" w:space="0" w:color="auto"/>
        <w:right w:val="none" w:sz="0" w:space="0" w:color="auto"/>
      </w:divBdr>
      <w:divsChild>
        <w:div w:id="448666808">
          <w:marLeft w:val="0"/>
          <w:marRight w:val="0"/>
          <w:marTop w:val="0"/>
          <w:marBottom w:val="0"/>
          <w:divBdr>
            <w:top w:val="none" w:sz="0" w:space="0" w:color="auto"/>
            <w:left w:val="none" w:sz="0" w:space="0" w:color="auto"/>
            <w:bottom w:val="none" w:sz="0" w:space="0" w:color="auto"/>
            <w:right w:val="none" w:sz="0" w:space="0" w:color="auto"/>
          </w:divBdr>
          <w:divsChild>
            <w:div w:id="175654561">
              <w:marLeft w:val="0"/>
              <w:marRight w:val="0"/>
              <w:marTop w:val="0"/>
              <w:marBottom w:val="0"/>
              <w:divBdr>
                <w:top w:val="none" w:sz="0" w:space="0" w:color="auto"/>
                <w:left w:val="none" w:sz="0" w:space="0" w:color="auto"/>
                <w:bottom w:val="none" w:sz="0" w:space="0" w:color="auto"/>
                <w:right w:val="none" w:sz="0" w:space="0" w:color="auto"/>
              </w:divBdr>
            </w:div>
            <w:div w:id="18195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167791">
      <w:bodyDiv w:val="1"/>
      <w:marLeft w:val="0"/>
      <w:marRight w:val="0"/>
      <w:marTop w:val="0"/>
      <w:marBottom w:val="0"/>
      <w:divBdr>
        <w:top w:val="none" w:sz="0" w:space="0" w:color="auto"/>
        <w:left w:val="none" w:sz="0" w:space="0" w:color="auto"/>
        <w:bottom w:val="none" w:sz="0" w:space="0" w:color="auto"/>
        <w:right w:val="none" w:sz="0" w:space="0" w:color="auto"/>
      </w:divBdr>
    </w:div>
    <w:div w:id="1620527828">
      <w:bodyDiv w:val="1"/>
      <w:marLeft w:val="0"/>
      <w:marRight w:val="0"/>
      <w:marTop w:val="0"/>
      <w:marBottom w:val="0"/>
      <w:divBdr>
        <w:top w:val="none" w:sz="0" w:space="0" w:color="auto"/>
        <w:left w:val="none" w:sz="0" w:space="0" w:color="auto"/>
        <w:bottom w:val="none" w:sz="0" w:space="0" w:color="auto"/>
        <w:right w:val="none" w:sz="0" w:space="0" w:color="auto"/>
      </w:divBdr>
    </w:div>
    <w:div w:id="1624457425">
      <w:bodyDiv w:val="1"/>
      <w:marLeft w:val="0"/>
      <w:marRight w:val="0"/>
      <w:marTop w:val="0"/>
      <w:marBottom w:val="0"/>
      <w:divBdr>
        <w:top w:val="none" w:sz="0" w:space="0" w:color="auto"/>
        <w:left w:val="none" w:sz="0" w:space="0" w:color="auto"/>
        <w:bottom w:val="none" w:sz="0" w:space="0" w:color="auto"/>
        <w:right w:val="none" w:sz="0" w:space="0" w:color="auto"/>
      </w:divBdr>
    </w:div>
    <w:div w:id="1630428402">
      <w:bodyDiv w:val="1"/>
      <w:marLeft w:val="0"/>
      <w:marRight w:val="0"/>
      <w:marTop w:val="0"/>
      <w:marBottom w:val="0"/>
      <w:divBdr>
        <w:top w:val="none" w:sz="0" w:space="0" w:color="auto"/>
        <w:left w:val="none" w:sz="0" w:space="0" w:color="auto"/>
        <w:bottom w:val="none" w:sz="0" w:space="0" w:color="auto"/>
        <w:right w:val="none" w:sz="0" w:space="0" w:color="auto"/>
      </w:divBdr>
      <w:divsChild>
        <w:div w:id="71658626">
          <w:marLeft w:val="0"/>
          <w:marRight w:val="0"/>
          <w:marTop w:val="0"/>
          <w:marBottom w:val="0"/>
          <w:divBdr>
            <w:top w:val="none" w:sz="0" w:space="0" w:color="auto"/>
            <w:left w:val="none" w:sz="0" w:space="0" w:color="auto"/>
            <w:bottom w:val="none" w:sz="0" w:space="0" w:color="auto"/>
            <w:right w:val="none" w:sz="0" w:space="0" w:color="auto"/>
          </w:divBdr>
          <w:divsChild>
            <w:div w:id="1050809047">
              <w:marLeft w:val="0"/>
              <w:marRight w:val="0"/>
              <w:marTop w:val="0"/>
              <w:marBottom w:val="0"/>
              <w:divBdr>
                <w:top w:val="none" w:sz="0" w:space="0" w:color="auto"/>
                <w:left w:val="none" w:sz="0" w:space="0" w:color="auto"/>
                <w:bottom w:val="none" w:sz="0" w:space="0" w:color="auto"/>
                <w:right w:val="none" w:sz="0" w:space="0" w:color="auto"/>
              </w:divBdr>
            </w:div>
            <w:div w:id="1442459629">
              <w:marLeft w:val="0"/>
              <w:marRight w:val="0"/>
              <w:marTop w:val="0"/>
              <w:marBottom w:val="0"/>
              <w:divBdr>
                <w:top w:val="none" w:sz="0" w:space="0" w:color="auto"/>
                <w:left w:val="none" w:sz="0" w:space="0" w:color="auto"/>
                <w:bottom w:val="none" w:sz="0" w:space="0" w:color="auto"/>
                <w:right w:val="none" w:sz="0" w:space="0" w:color="auto"/>
              </w:divBdr>
            </w:div>
            <w:div w:id="149856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7498">
      <w:bodyDiv w:val="1"/>
      <w:marLeft w:val="0"/>
      <w:marRight w:val="0"/>
      <w:marTop w:val="0"/>
      <w:marBottom w:val="0"/>
      <w:divBdr>
        <w:top w:val="none" w:sz="0" w:space="0" w:color="auto"/>
        <w:left w:val="none" w:sz="0" w:space="0" w:color="auto"/>
        <w:bottom w:val="none" w:sz="0" w:space="0" w:color="auto"/>
        <w:right w:val="none" w:sz="0" w:space="0" w:color="auto"/>
      </w:divBdr>
    </w:div>
    <w:div w:id="1638338182">
      <w:bodyDiv w:val="1"/>
      <w:marLeft w:val="0"/>
      <w:marRight w:val="0"/>
      <w:marTop w:val="0"/>
      <w:marBottom w:val="0"/>
      <w:divBdr>
        <w:top w:val="none" w:sz="0" w:space="0" w:color="auto"/>
        <w:left w:val="none" w:sz="0" w:space="0" w:color="auto"/>
        <w:bottom w:val="none" w:sz="0" w:space="0" w:color="auto"/>
        <w:right w:val="none" w:sz="0" w:space="0" w:color="auto"/>
      </w:divBdr>
      <w:divsChild>
        <w:div w:id="2096514476">
          <w:marLeft w:val="0"/>
          <w:marRight w:val="0"/>
          <w:marTop w:val="0"/>
          <w:marBottom w:val="0"/>
          <w:divBdr>
            <w:top w:val="none" w:sz="0" w:space="0" w:color="auto"/>
            <w:left w:val="none" w:sz="0" w:space="0" w:color="auto"/>
            <w:bottom w:val="none" w:sz="0" w:space="0" w:color="auto"/>
            <w:right w:val="none" w:sz="0" w:space="0" w:color="auto"/>
          </w:divBdr>
          <w:divsChild>
            <w:div w:id="1180194498">
              <w:marLeft w:val="0"/>
              <w:marRight w:val="0"/>
              <w:marTop w:val="0"/>
              <w:marBottom w:val="0"/>
              <w:divBdr>
                <w:top w:val="none" w:sz="0" w:space="0" w:color="auto"/>
                <w:left w:val="none" w:sz="0" w:space="0" w:color="auto"/>
                <w:bottom w:val="none" w:sz="0" w:space="0" w:color="auto"/>
                <w:right w:val="none" w:sz="0" w:space="0" w:color="auto"/>
              </w:divBdr>
            </w:div>
            <w:div w:id="1460221557">
              <w:marLeft w:val="0"/>
              <w:marRight w:val="0"/>
              <w:marTop w:val="0"/>
              <w:marBottom w:val="0"/>
              <w:divBdr>
                <w:top w:val="none" w:sz="0" w:space="0" w:color="auto"/>
                <w:left w:val="none" w:sz="0" w:space="0" w:color="auto"/>
                <w:bottom w:val="none" w:sz="0" w:space="0" w:color="auto"/>
                <w:right w:val="none" w:sz="0" w:space="0" w:color="auto"/>
              </w:divBdr>
            </w:div>
            <w:div w:id="209998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8262">
      <w:bodyDiv w:val="1"/>
      <w:marLeft w:val="0"/>
      <w:marRight w:val="0"/>
      <w:marTop w:val="0"/>
      <w:marBottom w:val="0"/>
      <w:divBdr>
        <w:top w:val="none" w:sz="0" w:space="0" w:color="auto"/>
        <w:left w:val="none" w:sz="0" w:space="0" w:color="auto"/>
        <w:bottom w:val="none" w:sz="0" w:space="0" w:color="auto"/>
        <w:right w:val="none" w:sz="0" w:space="0" w:color="auto"/>
      </w:divBdr>
    </w:div>
    <w:div w:id="1643266600">
      <w:bodyDiv w:val="1"/>
      <w:marLeft w:val="0"/>
      <w:marRight w:val="0"/>
      <w:marTop w:val="0"/>
      <w:marBottom w:val="0"/>
      <w:divBdr>
        <w:top w:val="none" w:sz="0" w:space="0" w:color="auto"/>
        <w:left w:val="none" w:sz="0" w:space="0" w:color="auto"/>
        <w:bottom w:val="none" w:sz="0" w:space="0" w:color="auto"/>
        <w:right w:val="none" w:sz="0" w:space="0" w:color="auto"/>
      </w:divBdr>
      <w:divsChild>
        <w:div w:id="2020614506">
          <w:marLeft w:val="0"/>
          <w:marRight w:val="0"/>
          <w:marTop w:val="0"/>
          <w:marBottom w:val="0"/>
          <w:divBdr>
            <w:top w:val="none" w:sz="0" w:space="0" w:color="auto"/>
            <w:left w:val="none" w:sz="0" w:space="0" w:color="auto"/>
            <w:bottom w:val="none" w:sz="0" w:space="0" w:color="auto"/>
            <w:right w:val="none" w:sz="0" w:space="0" w:color="auto"/>
          </w:divBdr>
          <w:divsChild>
            <w:div w:id="73087886">
              <w:marLeft w:val="0"/>
              <w:marRight w:val="0"/>
              <w:marTop w:val="0"/>
              <w:marBottom w:val="0"/>
              <w:divBdr>
                <w:top w:val="none" w:sz="0" w:space="0" w:color="auto"/>
                <w:left w:val="none" w:sz="0" w:space="0" w:color="auto"/>
                <w:bottom w:val="none" w:sz="0" w:space="0" w:color="auto"/>
                <w:right w:val="none" w:sz="0" w:space="0" w:color="auto"/>
              </w:divBdr>
            </w:div>
            <w:div w:id="1292519415">
              <w:marLeft w:val="0"/>
              <w:marRight w:val="0"/>
              <w:marTop w:val="0"/>
              <w:marBottom w:val="0"/>
              <w:divBdr>
                <w:top w:val="none" w:sz="0" w:space="0" w:color="auto"/>
                <w:left w:val="none" w:sz="0" w:space="0" w:color="auto"/>
                <w:bottom w:val="none" w:sz="0" w:space="0" w:color="auto"/>
                <w:right w:val="none" w:sz="0" w:space="0" w:color="auto"/>
              </w:divBdr>
            </w:div>
            <w:div w:id="14021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8543">
      <w:bodyDiv w:val="1"/>
      <w:marLeft w:val="0"/>
      <w:marRight w:val="0"/>
      <w:marTop w:val="0"/>
      <w:marBottom w:val="0"/>
      <w:divBdr>
        <w:top w:val="none" w:sz="0" w:space="0" w:color="auto"/>
        <w:left w:val="none" w:sz="0" w:space="0" w:color="auto"/>
        <w:bottom w:val="none" w:sz="0" w:space="0" w:color="auto"/>
        <w:right w:val="none" w:sz="0" w:space="0" w:color="auto"/>
      </w:divBdr>
      <w:divsChild>
        <w:div w:id="1862664428">
          <w:marLeft w:val="0"/>
          <w:marRight w:val="0"/>
          <w:marTop w:val="0"/>
          <w:marBottom w:val="0"/>
          <w:divBdr>
            <w:top w:val="none" w:sz="0" w:space="0" w:color="auto"/>
            <w:left w:val="none" w:sz="0" w:space="0" w:color="auto"/>
            <w:bottom w:val="none" w:sz="0" w:space="0" w:color="auto"/>
            <w:right w:val="none" w:sz="0" w:space="0" w:color="auto"/>
          </w:divBdr>
          <w:divsChild>
            <w:div w:id="18598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4160">
      <w:bodyDiv w:val="1"/>
      <w:marLeft w:val="0"/>
      <w:marRight w:val="0"/>
      <w:marTop w:val="0"/>
      <w:marBottom w:val="0"/>
      <w:divBdr>
        <w:top w:val="none" w:sz="0" w:space="0" w:color="auto"/>
        <w:left w:val="none" w:sz="0" w:space="0" w:color="auto"/>
        <w:bottom w:val="none" w:sz="0" w:space="0" w:color="auto"/>
        <w:right w:val="none" w:sz="0" w:space="0" w:color="auto"/>
      </w:divBdr>
      <w:divsChild>
        <w:div w:id="1179201805">
          <w:marLeft w:val="0"/>
          <w:marRight w:val="0"/>
          <w:marTop w:val="0"/>
          <w:marBottom w:val="0"/>
          <w:divBdr>
            <w:top w:val="none" w:sz="0" w:space="0" w:color="auto"/>
            <w:left w:val="none" w:sz="0" w:space="0" w:color="auto"/>
            <w:bottom w:val="none" w:sz="0" w:space="0" w:color="auto"/>
            <w:right w:val="none" w:sz="0" w:space="0" w:color="auto"/>
          </w:divBdr>
          <w:divsChild>
            <w:div w:id="14671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7915">
      <w:bodyDiv w:val="1"/>
      <w:marLeft w:val="0"/>
      <w:marRight w:val="0"/>
      <w:marTop w:val="0"/>
      <w:marBottom w:val="0"/>
      <w:divBdr>
        <w:top w:val="none" w:sz="0" w:space="0" w:color="auto"/>
        <w:left w:val="none" w:sz="0" w:space="0" w:color="auto"/>
        <w:bottom w:val="none" w:sz="0" w:space="0" w:color="auto"/>
        <w:right w:val="none" w:sz="0" w:space="0" w:color="auto"/>
      </w:divBdr>
    </w:div>
    <w:div w:id="1680544978">
      <w:bodyDiv w:val="1"/>
      <w:marLeft w:val="0"/>
      <w:marRight w:val="0"/>
      <w:marTop w:val="0"/>
      <w:marBottom w:val="0"/>
      <w:divBdr>
        <w:top w:val="none" w:sz="0" w:space="0" w:color="auto"/>
        <w:left w:val="none" w:sz="0" w:space="0" w:color="auto"/>
        <w:bottom w:val="none" w:sz="0" w:space="0" w:color="auto"/>
        <w:right w:val="none" w:sz="0" w:space="0" w:color="auto"/>
      </w:divBdr>
    </w:div>
    <w:div w:id="1686128328">
      <w:bodyDiv w:val="1"/>
      <w:marLeft w:val="0"/>
      <w:marRight w:val="0"/>
      <w:marTop w:val="0"/>
      <w:marBottom w:val="0"/>
      <w:divBdr>
        <w:top w:val="none" w:sz="0" w:space="0" w:color="auto"/>
        <w:left w:val="none" w:sz="0" w:space="0" w:color="auto"/>
        <w:bottom w:val="none" w:sz="0" w:space="0" w:color="auto"/>
        <w:right w:val="none" w:sz="0" w:space="0" w:color="auto"/>
      </w:divBdr>
      <w:divsChild>
        <w:div w:id="1547067261">
          <w:marLeft w:val="0"/>
          <w:marRight w:val="0"/>
          <w:marTop w:val="0"/>
          <w:marBottom w:val="0"/>
          <w:divBdr>
            <w:top w:val="none" w:sz="0" w:space="0" w:color="auto"/>
            <w:left w:val="none" w:sz="0" w:space="0" w:color="auto"/>
            <w:bottom w:val="none" w:sz="0" w:space="0" w:color="auto"/>
            <w:right w:val="none" w:sz="0" w:space="0" w:color="auto"/>
          </w:divBdr>
          <w:divsChild>
            <w:div w:id="4654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3920">
      <w:bodyDiv w:val="1"/>
      <w:marLeft w:val="0"/>
      <w:marRight w:val="0"/>
      <w:marTop w:val="0"/>
      <w:marBottom w:val="0"/>
      <w:divBdr>
        <w:top w:val="none" w:sz="0" w:space="0" w:color="auto"/>
        <w:left w:val="none" w:sz="0" w:space="0" w:color="auto"/>
        <w:bottom w:val="none" w:sz="0" w:space="0" w:color="auto"/>
        <w:right w:val="none" w:sz="0" w:space="0" w:color="auto"/>
      </w:divBdr>
    </w:div>
    <w:div w:id="1704673646">
      <w:bodyDiv w:val="1"/>
      <w:marLeft w:val="0"/>
      <w:marRight w:val="0"/>
      <w:marTop w:val="0"/>
      <w:marBottom w:val="0"/>
      <w:divBdr>
        <w:top w:val="none" w:sz="0" w:space="0" w:color="auto"/>
        <w:left w:val="none" w:sz="0" w:space="0" w:color="auto"/>
        <w:bottom w:val="none" w:sz="0" w:space="0" w:color="auto"/>
        <w:right w:val="none" w:sz="0" w:space="0" w:color="auto"/>
      </w:divBdr>
    </w:div>
    <w:div w:id="1731266930">
      <w:bodyDiv w:val="1"/>
      <w:marLeft w:val="0"/>
      <w:marRight w:val="0"/>
      <w:marTop w:val="0"/>
      <w:marBottom w:val="0"/>
      <w:divBdr>
        <w:top w:val="none" w:sz="0" w:space="0" w:color="auto"/>
        <w:left w:val="none" w:sz="0" w:space="0" w:color="auto"/>
        <w:bottom w:val="none" w:sz="0" w:space="0" w:color="auto"/>
        <w:right w:val="none" w:sz="0" w:space="0" w:color="auto"/>
      </w:divBdr>
    </w:div>
    <w:div w:id="1735080100">
      <w:bodyDiv w:val="1"/>
      <w:marLeft w:val="0"/>
      <w:marRight w:val="0"/>
      <w:marTop w:val="0"/>
      <w:marBottom w:val="0"/>
      <w:divBdr>
        <w:top w:val="none" w:sz="0" w:space="0" w:color="auto"/>
        <w:left w:val="none" w:sz="0" w:space="0" w:color="auto"/>
        <w:bottom w:val="none" w:sz="0" w:space="0" w:color="auto"/>
        <w:right w:val="none" w:sz="0" w:space="0" w:color="auto"/>
      </w:divBdr>
    </w:div>
    <w:div w:id="1740782369">
      <w:bodyDiv w:val="1"/>
      <w:marLeft w:val="0"/>
      <w:marRight w:val="0"/>
      <w:marTop w:val="0"/>
      <w:marBottom w:val="0"/>
      <w:divBdr>
        <w:top w:val="none" w:sz="0" w:space="0" w:color="auto"/>
        <w:left w:val="none" w:sz="0" w:space="0" w:color="auto"/>
        <w:bottom w:val="none" w:sz="0" w:space="0" w:color="auto"/>
        <w:right w:val="none" w:sz="0" w:space="0" w:color="auto"/>
      </w:divBdr>
    </w:div>
    <w:div w:id="1746419275">
      <w:bodyDiv w:val="1"/>
      <w:marLeft w:val="0"/>
      <w:marRight w:val="0"/>
      <w:marTop w:val="0"/>
      <w:marBottom w:val="0"/>
      <w:divBdr>
        <w:top w:val="none" w:sz="0" w:space="0" w:color="auto"/>
        <w:left w:val="none" w:sz="0" w:space="0" w:color="auto"/>
        <w:bottom w:val="none" w:sz="0" w:space="0" w:color="auto"/>
        <w:right w:val="none" w:sz="0" w:space="0" w:color="auto"/>
      </w:divBdr>
    </w:div>
    <w:div w:id="1748114446">
      <w:bodyDiv w:val="1"/>
      <w:marLeft w:val="0"/>
      <w:marRight w:val="0"/>
      <w:marTop w:val="0"/>
      <w:marBottom w:val="0"/>
      <w:divBdr>
        <w:top w:val="none" w:sz="0" w:space="0" w:color="auto"/>
        <w:left w:val="none" w:sz="0" w:space="0" w:color="auto"/>
        <w:bottom w:val="none" w:sz="0" w:space="0" w:color="auto"/>
        <w:right w:val="none" w:sz="0" w:space="0" w:color="auto"/>
      </w:divBdr>
    </w:div>
    <w:div w:id="1751002987">
      <w:bodyDiv w:val="1"/>
      <w:marLeft w:val="0"/>
      <w:marRight w:val="0"/>
      <w:marTop w:val="0"/>
      <w:marBottom w:val="0"/>
      <w:divBdr>
        <w:top w:val="none" w:sz="0" w:space="0" w:color="auto"/>
        <w:left w:val="none" w:sz="0" w:space="0" w:color="auto"/>
        <w:bottom w:val="none" w:sz="0" w:space="0" w:color="auto"/>
        <w:right w:val="none" w:sz="0" w:space="0" w:color="auto"/>
      </w:divBdr>
    </w:div>
    <w:div w:id="1756244311">
      <w:bodyDiv w:val="1"/>
      <w:marLeft w:val="0"/>
      <w:marRight w:val="0"/>
      <w:marTop w:val="0"/>
      <w:marBottom w:val="0"/>
      <w:divBdr>
        <w:top w:val="none" w:sz="0" w:space="0" w:color="auto"/>
        <w:left w:val="none" w:sz="0" w:space="0" w:color="auto"/>
        <w:bottom w:val="none" w:sz="0" w:space="0" w:color="auto"/>
        <w:right w:val="none" w:sz="0" w:space="0" w:color="auto"/>
      </w:divBdr>
    </w:div>
    <w:div w:id="1765228003">
      <w:bodyDiv w:val="1"/>
      <w:marLeft w:val="0"/>
      <w:marRight w:val="0"/>
      <w:marTop w:val="0"/>
      <w:marBottom w:val="0"/>
      <w:divBdr>
        <w:top w:val="none" w:sz="0" w:space="0" w:color="auto"/>
        <w:left w:val="none" w:sz="0" w:space="0" w:color="auto"/>
        <w:bottom w:val="none" w:sz="0" w:space="0" w:color="auto"/>
        <w:right w:val="none" w:sz="0" w:space="0" w:color="auto"/>
      </w:divBdr>
    </w:div>
    <w:div w:id="1766728696">
      <w:bodyDiv w:val="1"/>
      <w:marLeft w:val="0"/>
      <w:marRight w:val="0"/>
      <w:marTop w:val="0"/>
      <w:marBottom w:val="0"/>
      <w:divBdr>
        <w:top w:val="none" w:sz="0" w:space="0" w:color="auto"/>
        <w:left w:val="none" w:sz="0" w:space="0" w:color="auto"/>
        <w:bottom w:val="none" w:sz="0" w:space="0" w:color="auto"/>
        <w:right w:val="none" w:sz="0" w:space="0" w:color="auto"/>
      </w:divBdr>
    </w:div>
    <w:div w:id="1775859142">
      <w:bodyDiv w:val="1"/>
      <w:marLeft w:val="0"/>
      <w:marRight w:val="0"/>
      <w:marTop w:val="0"/>
      <w:marBottom w:val="0"/>
      <w:divBdr>
        <w:top w:val="none" w:sz="0" w:space="0" w:color="auto"/>
        <w:left w:val="none" w:sz="0" w:space="0" w:color="auto"/>
        <w:bottom w:val="none" w:sz="0" w:space="0" w:color="auto"/>
        <w:right w:val="none" w:sz="0" w:space="0" w:color="auto"/>
      </w:divBdr>
    </w:div>
    <w:div w:id="1808232099">
      <w:bodyDiv w:val="1"/>
      <w:marLeft w:val="0"/>
      <w:marRight w:val="0"/>
      <w:marTop w:val="0"/>
      <w:marBottom w:val="0"/>
      <w:divBdr>
        <w:top w:val="none" w:sz="0" w:space="0" w:color="auto"/>
        <w:left w:val="none" w:sz="0" w:space="0" w:color="auto"/>
        <w:bottom w:val="none" w:sz="0" w:space="0" w:color="auto"/>
        <w:right w:val="none" w:sz="0" w:space="0" w:color="auto"/>
      </w:divBdr>
      <w:divsChild>
        <w:div w:id="240019396">
          <w:marLeft w:val="0"/>
          <w:marRight w:val="0"/>
          <w:marTop w:val="0"/>
          <w:marBottom w:val="0"/>
          <w:divBdr>
            <w:top w:val="none" w:sz="0" w:space="0" w:color="auto"/>
            <w:left w:val="none" w:sz="0" w:space="0" w:color="auto"/>
            <w:bottom w:val="none" w:sz="0" w:space="0" w:color="auto"/>
            <w:right w:val="none" w:sz="0" w:space="0" w:color="auto"/>
          </w:divBdr>
          <w:divsChild>
            <w:div w:id="133341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4232">
      <w:bodyDiv w:val="1"/>
      <w:marLeft w:val="0"/>
      <w:marRight w:val="0"/>
      <w:marTop w:val="0"/>
      <w:marBottom w:val="0"/>
      <w:divBdr>
        <w:top w:val="none" w:sz="0" w:space="0" w:color="auto"/>
        <w:left w:val="none" w:sz="0" w:space="0" w:color="auto"/>
        <w:bottom w:val="none" w:sz="0" w:space="0" w:color="auto"/>
        <w:right w:val="none" w:sz="0" w:space="0" w:color="auto"/>
      </w:divBdr>
      <w:divsChild>
        <w:div w:id="137574757">
          <w:marLeft w:val="0"/>
          <w:marRight w:val="0"/>
          <w:marTop w:val="0"/>
          <w:marBottom w:val="0"/>
          <w:divBdr>
            <w:top w:val="none" w:sz="0" w:space="0" w:color="auto"/>
            <w:left w:val="none" w:sz="0" w:space="0" w:color="auto"/>
            <w:bottom w:val="none" w:sz="0" w:space="0" w:color="auto"/>
            <w:right w:val="none" w:sz="0" w:space="0" w:color="auto"/>
          </w:divBdr>
        </w:div>
        <w:div w:id="1099180617">
          <w:marLeft w:val="0"/>
          <w:marRight w:val="0"/>
          <w:marTop w:val="0"/>
          <w:marBottom w:val="0"/>
          <w:divBdr>
            <w:top w:val="single" w:sz="2" w:space="0" w:color="E3E3E3"/>
            <w:left w:val="single" w:sz="2" w:space="0" w:color="E3E3E3"/>
            <w:bottom w:val="single" w:sz="2" w:space="0" w:color="E3E3E3"/>
            <w:right w:val="single" w:sz="2" w:space="0" w:color="E3E3E3"/>
          </w:divBdr>
          <w:divsChild>
            <w:div w:id="2121754973">
              <w:marLeft w:val="0"/>
              <w:marRight w:val="0"/>
              <w:marTop w:val="0"/>
              <w:marBottom w:val="0"/>
              <w:divBdr>
                <w:top w:val="single" w:sz="2" w:space="0" w:color="E3E3E3"/>
                <w:left w:val="single" w:sz="2" w:space="0" w:color="E3E3E3"/>
                <w:bottom w:val="single" w:sz="2" w:space="0" w:color="E3E3E3"/>
                <w:right w:val="single" w:sz="2" w:space="0" w:color="E3E3E3"/>
              </w:divBdr>
              <w:divsChild>
                <w:div w:id="698749333">
                  <w:marLeft w:val="0"/>
                  <w:marRight w:val="0"/>
                  <w:marTop w:val="0"/>
                  <w:marBottom w:val="0"/>
                  <w:divBdr>
                    <w:top w:val="single" w:sz="2" w:space="0" w:color="E3E3E3"/>
                    <w:left w:val="single" w:sz="2" w:space="0" w:color="E3E3E3"/>
                    <w:bottom w:val="single" w:sz="2" w:space="0" w:color="E3E3E3"/>
                    <w:right w:val="single" w:sz="2" w:space="0" w:color="E3E3E3"/>
                  </w:divBdr>
                  <w:divsChild>
                    <w:div w:id="239945100">
                      <w:marLeft w:val="0"/>
                      <w:marRight w:val="0"/>
                      <w:marTop w:val="0"/>
                      <w:marBottom w:val="0"/>
                      <w:divBdr>
                        <w:top w:val="single" w:sz="2" w:space="0" w:color="E3E3E3"/>
                        <w:left w:val="single" w:sz="2" w:space="0" w:color="E3E3E3"/>
                        <w:bottom w:val="single" w:sz="2" w:space="0" w:color="E3E3E3"/>
                        <w:right w:val="single" w:sz="2" w:space="0" w:color="E3E3E3"/>
                      </w:divBdr>
                      <w:divsChild>
                        <w:div w:id="1428967330">
                          <w:marLeft w:val="0"/>
                          <w:marRight w:val="0"/>
                          <w:marTop w:val="0"/>
                          <w:marBottom w:val="0"/>
                          <w:divBdr>
                            <w:top w:val="single" w:sz="2" w:space="0" w:color="E3E3E3"/>
                            <w:left w:val="single" w:sz="2" w:space="0" w:color="E3E3E3"/>
                            <w:bottom w:val="single" w:sz="2" w:space="0" w:color="E3E3E3"/>
                            <w:right w:val="single" w:sz="2" w:space="0" w:color="E3E3E3"/>
                          </w:divBdr>
                          <w:divsChild>
                            <w:div w:id="1469475232">
                              <w:marLeft w:val="0"/>
                              <w:marRight w:val="0"/>
                              <w:marTop w:val="0"/>
                              <w:marBottom w:val="0"/>
                              <w:divBdr>
                                <w:top w:val="single" w:sz="2" w:space="0" w:color="E3E3E3"/>
                                <w:left w:val="single" w:sz="2" w:space="0" w:color="E3E3E3"/>
                                <w:bottom w:val="single" w:sz="2" w:space="0" w:color="E3E3E3"/>
                                <w:right w:val="single" w:sz="2" w:space="0" w:color="E3E3E3"/>
                              </w:divBdr>
                              <w:divsChild>
                                <w:div w:id="1846751237">
                                  <w:marLeft w:val="0"/>
                                  <w:marRight w:val="0"/>
                                  <w:marTop w:val="100"/>
                                  <w:marBottom w:val="100"/>
                                  <w:divBdr>
                                    <w:top w:val="single" w:sz="2" w:space="0" w:color="E3E3E3"/>
                                    <w:left w:val="single" w:sz="2" w:space="0" w:color="E3E3E3"/>
                                    <w:bottom w:val="single" w:sz="2" w:space="0" w:color="E3E3E3"/>
                                    <w:right w:val="single" w:sz="2" w:space="0" w:color="E3E3E3"/>
                                  </w:divBdr>
                                  <w:divsChild>
                                    <w:div w:id="211889431">
                                      <w:marLeft w:val="0"/>
                                      <w:marRight w:val="0"/>
                                      <w:marTop w:val="0"/>
                                      <w:marBottom w:val="0"/>
                                      <w:divBdr>
                                        <w:top w:val="single" w:sz="2" w:space="0" w:color="E3E3E3"/>
                                        <w:left w:val="single" w:sz="2" w:space="0" w:color="E3E3E3"/>
                                        <w:bottom w:val="single" w:sz="2" w:space="0" w:color="E3E3E3"/>
                                        <w:right w:val="single" w:sz="2" w:space="0" w:color="E3E3E3"/>
                                      </w:divBdr>
                                      <w:divsChild>
                                        <w:div w:id="1334184891">
                                          <w:marLeft w:val="0"/>
                                          <w:marRight w:val="0"/>
                                          <w:marTop w:val="0"/>
                                          <w:marBottom w:val="0"/>
                                          <w:divBdr>
                                            <w:top w:val="single" w:sz="2" w:space="0" w:color="E3E3E3"/>
                                            <w:left w:val="single" w:sz="2" w:space="0" w:color="E3E3E3"/>
                                            <w:bottom w:val="single" w:sz="2" w:space="0" w:color="E3E3E3"/>
                                            <w:right w:val="single" w:sz="2" w:space="0" w:color="E3E3E3"/>
                                          </w:divBdr>
                                          <w:divsChild>
                                            <w:div w:id="1994790762">
                                              <w:marLeft w:val="0"/>
                                              <w:marRight w:val="0"/>
                                              <w:marTop w:val="0"/>
                                              <w:marBottom w:val="0"/>
                                              <w:divBdr>
                                                <w:top w:val="single" w:sz="2" w:space="0" w:color="E3E3E3"/>
                                                <w:left w:val="single" w:sz="2" w:space="0" w:color="E3E3E3"/>
                                                <w:bottom w:val="single" w:sz="2" w:space="0" w:color="E3E3E3"/>
                                                <w:right w:val="single" w:sz="2" w:space="0" w:color="E3E3E3"/>
                                              </w:divBdr>
                                              <w:divsChild>
                                                <w:div w:id="863056986">
                                                  <w:marLeft w:val="0"/>
                                                  <w:marRight w:val="0"/>
                                                  <w:marTop w:val="0"/>
                                                  <w:marBottom w:val="0"/>
                                                  <w:divBdr>
                                                    <w:top w:val="single" w:sz="2" w:space="0" w:color="E3E3E3"/>
                                                    <w:left w:val="single" w:sz="2" w:space="0" w:color="E3E3E3"/>
                                                    <w:bottom w:val="single" w:sz="2" w:space="0" w:color="E3E3E3"/>
                                                    <w:right w:val="single" w:sz="2" w:space="0" w:color="E3E3E3"/>
                                                  </w:divBdr>
                                                  <w:divsChild>
                                                    <w:div w:id="16784664">
                                                      <w:marLeft w:val="0"/>
                                                      <w:marRight w:val="0"/>
                                                      <w:marTop w:val="0"/>
                                                      <w:marBottom w:val="0"/>
                                                      <w:divBdr>
                                                        <w:top w:val="single" w:sz="2" w:space="0" w:color="E3E3E3"/>
                                                        <w:left w:val="single" w:sz="2" w:space="0" w:color="E3E3E3"/>
                                                        <w:bottom w:val="single" w:sz="2" w:space="0" w:color="E3E3E3"/>
                                                        <w:right w:val="single" w:sz="2" w:space="0" w:color="E3E3E3"/>
                                                      </w:divBdr>
                                                      <w:divsChild>
                                                        <w:div w:id="1662005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22572466">
      <w:bodyDiv w:val="1"/>
      <w:marLeft w:val="0"/>
      <w:marRight w:val="0"/>
      <w:marTop w:val="0"/>
      <w:marBottom w:val="0"/>
      <w:divBdr>
        <w:top w:val="none" w:sz="0" w:space="0" w:color="auto"/>
        <w:left w:val="none" w:sz="0" w:space="0" w:color="auto"/>
        <w:bottom w:val="none" w:sz="0" w:space="0" w:color="auto"/>
        <w:right w:val="none" w:sz="0" w:space="0" w:color="auto"/>
      </w:divBdr>
    </w:div>
    <w:div w:id="1823228811">
      <w:bodyDiv w:val="1"/>
      <w:marLeft w:val="0"/>
      <w:marRight w:val="0"/>
      <w:marTop w:val="0"/>
      <w:marBottom w:val="0"/>
      <w:divBdr>
        <w:top w:val="none" w:sz="0" w:space="0" w:color="auto"/>
        <w:left w:val="none" w:sz="0" w:space="0" w:color="auto"/>
        <w:bottom w:val="none" w:sz="0" w:space="0" w:color="auto"/>
        <w:right w:val="none" w:sz="0" w:space="0" w:color="auto"/>
      </w:divBdr>
    </w:div>
    <w:div w:id="1849951404">
      <w:bodyDiv w:val="1"/>
      <w:marLeft w:val="0"/>
      <w:marRight w:val="0"/>
      <w:marTop w:val="0"/>
      <w:marBottom w:val="0"/>
      <w:divBdr>
        <w:top w:val="none" w:sz="0" w:space="0" w:color="auto"/>
        <w:left w:val="none" w:sz="0" w:space="0" w:color="auto"/>
        <w:bottom w:val="none" w:sz="0" w:space="0" w:color="auto"/>
        <w:right w:val="none" w:sz="0" w:space="0" w:color="auto"/>
      </w:divBdr>
    </w:div>
    <w:div w:id="1867281438">
      <w:bodyDiv w:val="1"/>
      <w:marLeft w:val="0"/>
      <w:marRight w:val="0"/>
      <w:marTop w:val="0"/>
      <w:marBottom w:val="0"/>
      <w:divBdr>
        <w:top w:val="none" w:sz="0" w:space="0" w:color="auto"/>
        <w:left w:val="none" w:sz="0" w:space="0" w:color="auto"/>
        <w:bottom w:val="none" w:sz="0" w:space="0" w:color="auto"/>
        <w:right w:val="none" w:sz="0" w:space="0" w:color="auto"/>
      </w:divBdr>
    </w:div>
    <w:div w:id="1868562885">
      <w:bodyDiv w:val="1"/>
      <w:marLeft w:val="0"/>
      <w:marRight w:val="0"/>
      <w:marTop w:val="0"/>
      <w:marBottom w:val="0"/>
      <w:divBdr>
        <w:top w:val="none" w:sz="0" w:space="0" w:color="auto"/>
        <w:left w:val="none" w:sz="0" w:space="0" w:color="auto"/>
        <w:bottom w:val="none" w:sz="0" w:space="0" w:color="auto"/>
        <w:right w:val="none" w:sz="0" w:space="0" w:color="auto"/>
      </w:divBdr>
    </w:div>
    <w:div w:id="1870949855">
      <w:bodyDiv w:val="1"/>
      <w:marLeft w:val="0"/>
      <w:marRight w:val="0"/>
      <w:marTop w:val="0"/>
      <w:marBottom w:val="0"/>
      <w:divBdr>
        <w:top w:val="none" w:sz="0" w:space="0" w:color="auto"/>
        <w:left w:val="none" w:sz="0" w:space="0" w:color="auto"/>
        <w:bottom w:val="none" w:sz="0" w:space="0" w:color="auto"/>
        <w:right w:val="none" w:sz="0" w:space="0" w:color="auto"/>
      </w:divBdr>
    </w:div>
    <w:div w:id="1884365351">
      <w:bodyDiv w:val="1"/>
      <w:marLeft w:val="0"/>
      <w:marRight w:val="0"/>
      <w:marTop w:val="0"/>
      <w:marBottom w:val="0"/>
      <w:divBdr>
        <w:top w:val="none" w:sz="0" w:space="0" w:color="auto"/>
        <w:left w:val="none" w:sz="0" w:space="0" w:color="auto"/>
        <w:bottom w:val="none" w:sz="0" w:space="0" w:color="auto"/>
        <w:right w:val="none" w:sz="0" w:space="0" w:color="auto"/>
      </w:divBdr>
    </w:div>
    <w:div w:id="1906987886">
      <w:bodyDiv w:val="1"/>
      <w:marLeft w:val="0"/>
      <w:marRight w:val="0"/>
      <w:marTop w:val="0"/>
      <w:marBottom w:val="0"/>
      <w:divBdr>
        <w:top w:val="none" w:sz="0" w:space="0" w:color="auto"/>
        <w:left w:val="none" w:sz="0" w:space="0" w:color="auto"/>
        <w:bottom w:val="none" w:sz="0" w:space="0" w:color="auto"/>
        <w:right w:val="none" w:sz="0" w:space="0" w:color="auto"/>
      </w:divBdr>
    </w:div>
    <w:div w:id="1908808251">
      <w:bodyDiv w:val="1"/>
      <w:marLeft w:val="0"/>
      <w:marRight w:val="0"/>
      <w:marTop w:val="0"/>
      <w:marBottom w:val="0"/>
      <w:divBdr>
        <w:top w:val="none" w:sz="0" w:space="0" w:color="auto"/>
        <w:left w:val="none" w:sz="0" w:space="0" w:color="auto"/>
        <w:bottom w:val="none" w:sz="0" w:space="0" w:color="auto"/>
        <w:right w:val="none" w:sz="0" w:space="0" w:color="auto"/>
      </w:divBdr>
    </w:div>
    <w:div w:id="1912739607">
      <w:bodyDiv w:val="1"/>
      <w:marLeft w:val="0"/>
      <w:marRight w:val="0"/>
      <w:marTop w:val="0"/>
      <w:marBottom w:val="0"/>
      <w:divBdr>
        <w:top w:val="none" w:sz="0" w:space="0" w:color="auto"/>
        <w:left w:val="none" w:sz="0" w:space="0" w:color="auto"/>
        <w:bottom w:val="none" w:sz="0" w:space="0" w:color="auto"/>
        <w:right w:val="none" w:sz="0" w:space="0" w:color="auto"/>
      </w:divBdr>
    </w:div>
    <w:div w:id="1927030056">
      <w:bodyDiv w:val="1"/>
      <w:marLeft w:val="0"/>
      <w:marRight w:val="0"/>
      <w:marTop w:val="0"/>
      <w:marBottom w:val="0"/>
      <w:divBdr>
        <w:top w:val="none" w:sz="0" w:space="0" w:color="auto"/>
        <w:left w:val="none" w:sz="0" w:space="0" w:color="auto"/>
        <w:bottom w:val="none" w:sz="0" w:space="0" w:color="auto"/>
        <w:right w:val="none" w:sz="0" w:space="0" w:color="auto"/>
      </w:divBdr>
    </w:div>
    <w:div w:id="1928150443">
      <w:bodyDiv w:val="1"/>
      <w:marLeft w:val="0"/>
      <w:marRight w:val="0"/>
      <w:marTop w:val="0"/>
      <w:marBottom w:val="0"/>
      <w:divBdr>
        <w:top w:val="none" w:sz="0" w:space="0" w:color="auto"/>
        <w:left w:val="none" w:sz="0" w:space="0" w:color="auto"/>
        <w:bottom w:val="none" w:sz="0" w:space="0" w:color="auto"/>
        <w:right w:val="none" w:sz="0" w:space="0" w:color="auto"/>
      </w:divBdr>
      <w:divsChild>
        <w:div w:id="1581284243">
          <w:marLeft w:val="0"/>
          <w:marRight w:val="0"/>
          <w:marTop w:val="0"/>
          <w:marBottom w:val="0"/>
          <w:divBdr>
            <w:top w:val="none" w:sz="0" w:space="0" w:color="auto"/>
            <w:left w:val="none" w:sz="0" w:space="0" w:color="auto"/>
            <w:bottom w:val="none" w:sz="0" w:space="0" w:color="auto"/>
            <w:right w:val="none" w:sz="0" w:space="0" w:color="auto"/>
          </w:divBdr>
          <w:divsChild>
            <w:div w:id="237642786">
              <w:marLeft w:val="0"/>
              <w:marRight w:val="0"/>
              <w:marTop w:val="0"/>
              <w:marBottom w:val="0"/>
              <w:divBdr>
                <w:top w:val="none" w:sz="0" w:space="0" w:color="auto"/>
                <w:left w:val="none" w:sz="0" w:space="0" w:color="auto"/>
                <w:bottom w:val="none" w:sz="0" w:space="0" w:color="auto"/>
                <w:right w:val="none" w:sz="0" w:space="0" w:color="auto"/>
              </w:divBdr>
            </w:div>
            <w:div w:id="334577840">
              <w:marLeft w:val="0"/>
              <w:marRight w:val="0"/>
              <w:marTop w:val="0"/>
              <w:marBottom w:val="0"/>
              <w:divBdr>
                <w:top w:val="none" w:sz="0" w:space="0" w:color="auto"/>
                <w:left w:val="none" w:sz="0" w:space="0" w:color="auto"/>
                <w:bottom w:val="none" w:sz="0" w:space="0" w:color="auto"/>
                <w:right w:val="none" w:sz="0" w:space="0" w:color="auto"/>
              </w:divBdr>
            </w:div>
            <w:div w:id="388766485">
              <w:marLeft w:val="0"/>
              <w:marRight w:val="0"/>
              <w:marTop w:val="0"/>
              <w:marBottom w:val="0"/>
              <w:divBdr>
                <w:top w:val="none" w:sz="0" w:space="0" w:color="auto"/>
                <w:left w:val="none" w:sz="0" w:space="0" w:color="auto"/>
                <w:bottom w:val="none" w:sz="0" w:space="0" w:color="auto"/>
                <w:right w:val="none" w:sz="0" w:space="0" w:color="auto"/>
              </w:divBdr>
            </w:div>
            <w:div w:id="432555907">
              <w:marLeft w:val="0"/>
              <w:marRight w:val="0"/>
              <w:marTop w:val="0"/>
              <w:marBottom w:val="0"/>
              <w:divBdr>
                <w:top w:val="none" w:sz="0" w:space="0" w:color="auto"/>
                <w:left w:val="none" w:sz="0" w:space="0" w:color="auto"/>
                <w:bottom w:val="none" w:sz="0" w:space="0" w:color="auto"/>
                <w:right w:val="none" w:sz="0" w:space="0" w:color="auto"/>
              </w:divBdr>
            </w:div>
            <w:div w:id="474833128">
              <w:marLeft w:val="0"/>
              <w:marRight w:val="0"/>
              <w:marTop w:val="0"/>
              <w:marBottom w:val="0"/>
              <w:divBdr>
                <w:top w:val="none" w:sz="0" w:space="0" w:color="auto"/>
                <w:left w:val="none" w:sz="0" w:space="0" w:color="auto"/>
                <w:bottom w:val="none" w:sz="0" w:space="0" w:color="auto"/>
                <w:right w:val="none" w:sz="0" w:space="0" w:color="auto"/>
              </w:divBdr>
            </w:div>
            <w:div w:id="638725350">
              <w:marLeft w:val="0"/>
              <w:marRight w:val="0"/>
              <w:marTop w:val="0"/>
              <w:marBottom w:val="0"/>
              <w:divBdr>
                <w:top w:val="none" w:sz="0" w:space="0" w:color="auto"/>
                <w:left w:val="none" w:sz="0" w:space="0" w:color="auto"/>
                <w:bottom w:val="none" w:sz="0" w:space="0" w:color="auto"/>
                <w:right w:val="none" w:sz="0" w:space="0" w:color="auto"/>
              </w:divBdr>
            </w:div>
            <w:div w:id="934747537">
              <w:marLeft w:val="0"/>
              <w:marRight w:val="0"/>
              <w:marTop w:val="0"/>
              <w:marBottom w:val="0"/>
              <w:divBdr>
                <w:top w:val="none" w:sz="0" w:space="0" w:color="auto"/>
                <w:left w:val="none" w:sz="0" w:space="0" w:color="auto"/>
                <w:bottom w:val="none" w:sz="0" w:space="0" w:color="auto"/>
                <w:right w:val="none" w:sz="0" w:space="0" w:color="auto"/>
              </w:divBdr>
            </w:div>
            <w:div w:id="1004550839">
              <w:marLeft w:val="0"/>
              <w:marRight w:val="0"/>
              <w:marTop w:val="0"/>
              <w:marBottom w:val="0"/>
              <w:divBdr>
                <w:top w:val="none" w:sz="0" w:space="0" w:color="auto"/>
                <w:left w:val="none" w:sz="0" w:space="0" w:color="auto"/>
                <w:bottom w:val="none" w:sz="0" w:space="0" w:color="auto"/>
                <w:right w:val="none" w:sz="0" w:space="0" w:color="auto"/>
              </w:divBdr>
            </w:div>
            <w:div w:id="1053381617">
              <w:marLeft w:val="0"/>
              <w:marRight w:val="0"/>
              <w:marTop w:val="0"/>
              <w:marBottom w:val="0"/>
              <w:divBdr>
                <w:top w:val="none" w:sz="0" w:space="0" w:color="auto"/>
                <w:left w:val="none" w:sz="0" w:space="0" w:color="auto"/>
                <w:bottom w:val="none" w:sz="0" w:space="0" w:color="auto"/>
                <w:right w:val="none" w:sz="0" w:space="0" w:color="auto"/>
              </w:divBdr>
            </w:div>
            <w:div w:id="1114059156">
              <w:marLeft w:val="0"/>
              <w:marRight w:val="0"/>
              <w:marTop w:val="0"/>
              <w:marBottom w:val="0"/>
              <w:divBdr>
                <w:top w:val="none" w:sz="0" w:space="0" w:color="auto"/>
                <w:left w:val="none" w:sz="0" w:space="0" w:color="auto"/>
                <w:bottom w:val="none" w:sz="0" w:space="0" w:color="auto"/>
                <w:right w:val="none" w:sz="0" w:space="0" w:color="auto"/>
              </w:divBdr>
            </w:div>
            <w:div w:id="1221945366">
              <w:marLeft w:val="0"/>
              <w:marRight w:val="0"/>
              <w:marTop w:val="0"/>
              <w:marBottom w:val="0"/>
              <w:divBdr>
                <w:top w:val="none" w:sz="0" w:space="0" w:color="auto"/>
                <w:left w:val="none" w:sz="0" w:space="0" w:color="auto"/>
                <w:bottom w:val="none" w:sz="0" w:space="0" w:color="auto"/>
                <w:right w:val="none" w:sz="0" w:space="0" w:color="auto"/>
              </w:divBdr>
            </w:div>
            <w:div w:id="1227490232">
              <w:marLeft w:val="0"/>
              <w:marRight w:val="0"/>
              <w:marTop w:val="0"/>
              <w:marBottom w:val="0"/>
              <w:divBdr>
                <w:top w:val="none" w:sz="0" w:space="0" w:color="auto"/>
                <w:left w:val="none" w:sz="0" w:space="0" w:color="auto"/>
                <w:bottom w:val="none" w:sz="0" w:space="0" w:color="auto"/>
                <w:right w:val="none" w:sz="0" w:space="0" w:color="auto"/>
              </w:divBdr>
            </w:div>
            <w:div w:id="1334801662">
              <w:marLeft w:val="0"/>
              <w:marRight w:val="0"/>
              <w:marTop w:val="0"/>
              <w:marBottom w:val="0"/>
              <w:divBdr>
                <w:top w:val="none" w:sz="0" w:space="0" w:color="auto"/>
                <w:left w:val="none" w:sz="0" w:space="0" w:color="auto"/>
                <w:bottom w:val="none" w:sz="0" w:space="0" w:color="auto"/>
                <w:right w:val="none" w:sz="0" w:space="0" w:color="auto"/>
              </w:divBdr>
            </w:div>
            <w:div w:id="1395082933">
              <w:marLeft w:val="0"/>
              <w:marRight w:val="0"/>
              <w:marTop w:val="0"/>
              <w:marBottom w:val="0"/>
              <w:divBdr>
                <w:top w:val="none" w:sz="0" w:space="0" w:color="auto"/>
                <w:left w:val="none" w:sz="0" w:space="0" w:color="auto"/>
                <w:bottom w:val="none" w:sz="0" w:space="0" w:color="auto"/>
                <w:right w:val="none" w:sz="0" w:space="0" w:color="auto"/>
              </w:divBdr>
            </w:div>
            <w:div w:id="1608922398">
              <w:marLeft w:val="0"/>
              <w:marRight w:val="0"/>
              <w:marTop w:val="0"/>
              <w:marBottom w:val="0"/>
              <w:divBdr>
                <w:top w:val="none" w:sz="0" w:space="0" w:color="auto"/>
                <w:left w:val="none" w:sz="0" w:space="0" w:color="auto"/>
                <w:bottom w:val="none" w:sz="0" w:space="0" w:color="auto"/>
                <w:right w:val="none" w:sz="0" w:space="0" w:color="auto"/>
              </w:divBdr>
            </w:div>
            <w:div w:id="1781022720">
              <w:marLeft w:val="0"/>
              <w:marRight w:val="0"/>
              <w:marTop w:val="0"/>
              <w:marBottom w:val="0"/>
              <w:divBdr>
                <w:top w:val="none" w:sz="0" w:space="0" w:color="auto"/>
                <w:left w:val="none" w:sz="0" w:space="0" w:color="auto"/>
                <w:bottom w:val="none" w:sz="0" w:space="0" w:color="auto"/>
                <w:right w:val="none" w:sz="0" w:space="0" w:color="auto"/>
              </w:divBdr>
            </w:div>
            <w:div w:id="1800764419">
              <w:marLeft w:val="0"/>
              <w:marRight w:val="0"/>
              <w:marTop w:val="0"/>
              <w:marBottom w:val="0"/>
              <w:divBdr>
                <w:top w:val="none" w:sz="0" w:space="0" w:color="auto"/>
                <w:left w:val="none" w:sz="0" w:space="0" w:color="auto"/>
                <w:bottom w:val="none" w:sz="0" w:space="0" w:color="auto"/>
                <w:right w:val="none" w:sz="0" w:space="0" w:color="auto"/>
              </w:divBdr>
            </w:div>
            <w:div w:id="19075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2550">
      <w:bodyDiv w:val="1"/>
      <w:marLeft w:val="0"/>
      <w:marRight w:val="0"/>
      <w:marTop w:val="0"/>
      <w:marBottom w:val="0"/>
      <w:divBdr>
        <w:top w:val="none" w:sz="0" w:space="0" w:color="auto"/>
        <w:left w:val="none" w:sz="0" w:space="0" w:color="auto"/>
        <w:bottom w:val="none" w:sz="0" w:space="0" w:color="auto"/>
        <w:right w:val="none" w:sz="0" w:space="0" w:color="auto"/>
      </w:divBdr>
    </w:div>
    <w:div w:id="1963001677">
      <w:bodyDiv w:val="1"/>
      <w:marLeft w:val="0"/>
      <w:marRight w:val="0"/>
      <w:marTop w:val="0"/>
      <w:marBottom w:val="0"/>
      <w:divBdr>
        <w:top w:val="none" w:sz="0" w:space="0" w:color="auto"/>
        <w:left w:val="none" w:sz="0" w:space="0" w:color="auto"/>
        <w:bottom w:val="none" w:sz="0" w:space="0" w:color="auto"/>
        <w:right w:val="none" w:sz="0" w:space="0" w:color="auto"/>
      </w:divBdr>
      <w:divsChild>
        <w:div w:id="180437118">
          <w:marLeft w:val="0"/>
          <w:marRight w:val="0"/>
          <w:marTop w:val="0"/>
          <w:marBottom w:val="0"/>
          <w:divBdr>
            <w:top w:val="none" w:sz="0" w:space="0" w:color="auto"/>
            <w:left w:val="none" w:sz="0" w:space="0" w:color="auto"/>
            <w:bottom w:val="none" w:sz="0" w:space="0" w:color="auto"/>
            <w:right w:val="none" w:sz="0" w:space="0" w:color="auto"/>
          </w:divBdr>
        </w:div>
        <w:div w:id="1078357530">
          <w:marLeft w:val="0"/>
          <w:marRight w:val="0"/>
          <w:marTop w:val="0"/>
          <w:marBottom w:val="0"/>
          <w:divBdr>
            <w:top w:val="none" w:sz="0" w:space="0" w:color="auto"/>
            <w:left w:val="none" w:sz="0" w:space="0" w:color="auto"/>
            <w:bottom w:val="none" w:sz="0" w:space="0" w:color="auto"/>
            <w:right w:val="none" w:sz="0" w:space="0" w:color="auto"/>
          </w:divBdr>
        </w:div>
        <w:div w:id="1595556561">
          <w:marLeft w:val="0"/>
          <w:marRight w:val="0"/>
          <w:marTop w:val="0"/>
          <w:marBottom w:val="0"/>
          <w:divBdr>
            <w:top w:val="none" w:sz="0" w:space="0" w:color="auto"/>
            <w:left w:val="none" w:sz="0" w:space="0" w:color="auto"/>
            <w:bottom w:val="none" w:sz="0" w:space="0" w:color="auto"/>
            <w:right w:val="none" w:sz="0" w:space="0" w:color="auto"/>
          </w:divBdr>
        </w:div>
        <w:div w:id="1690838072">
          <w:marLeft w:val="0"/>
          <w:marRight w:val="0"/>
          <w:marTop w:val="0"/>
          <w:marBottom w:val="0"/>
          <w:divBdr>
            <w:top w:val="none" w:sz="0" w:space="0" w:color="auto"/>
            <w:left w:val="none" w:sz="0" w:space="0" w:color="auto"/>
            <w:bottom w:val="none" w:sz="0" w:space="0" w:color="auto"/>
            <w:right w:val="none" w:sz="0" w:space="0" w:color="auto"/>
          </w:divBdr>
        </w:div>
      </w:divsChild>
    </w:div>
    <w:div w:id="1970161703">
      <w:bodyDiv w:val="1"/>
      <w:marLeft w:val="0"/>
      <w:marRight w:val="0"/>
      <w:marTop w:val="0"/>
      <w:marBottom w:val="0"/>
      <w:divBdr>
        <w:top w:val="none" w:sz="0" w:space="0" w:color="auto"/>
        <w:left w:val="none" w:sz="0" w:space="0" w:color="auto"/>
        <w:bottom w:val="none" w:sz="0" w:space="0" w:color="auto"/>
        <w:right w:val="none" w:sz="0" w:space="0" w:color="auto"/>
      </w:divBdr>
    </w:div>
    <w:div w:id="1978484418">
      <w:bodyDiv w:val="1"/>
      <w:marLeft w:val="0"/>
      <w:marRight w:val="0"/>
      <w:marTop w:val="0"/>
      <w:marBottom w:val="0"/>
      <w:divBdr>
        <w:top w:val="none" w:sz="0" w:space="0" w:color="auto"/>
        <w:left w:val="none" w:sz="0" w:space="0" w:color="auto"/>
        <w:bottom w:val="none" w:sz="0" w:space="0" w:color="auto"/>
        <w:right w:val="none" w:sz="0" w:space="0" w:color="auto"/>
      </w:divBdr>
    </w:div>
    <w:div w:id="1982075202">
      <w:bodyDiv w:val="1"/>
      <w:marLeft w:val="0"/>
      <w:marRight w:val="0"/>
      <w:marTop w:val="0"/>
      <w:marBottom w:val="0"/>
      <w:divBdr>
        <w:top w:val="none" w:sz="0" w:space="0" w:color="auto"/>
        <w:left w:val="none" w:sz="0" w:space="0" w:color="auto"/>
        <w:bottom w:val="none" w:sz="0" w:space="0" w:color="auto"/>
        <w:right w:val="none" w:sz="0" w:space="0" w:color="auto"/>
      </w:divBdr>
    </w:div>
    <w:div w:id="1997955119">
      <w:bodyDiv w:val="1"/>
      <w:marLeft w:val="0"/>
      <w:marRight w:val="0"/>
      <w:marTop w:val="0"/>
      <w:marBottom w:val="0"/>
      <w:divBdr>
        <w:top w:val="none" w:sz="0" w:space="0" w:color="auto"/>
        <w:left w:val="none" w:sz="0" w:space="0" w:color="auto"/>
        <w:bottom w:val="none" w:sz="0" w:space="0" w:color="auto"/>
        <w:right w:val="none" w:sz="0" w:space="0" w:color="auto"/>
      </w:divBdr>
    </w:div>
    <w:div w:id="2006542644">
      <w:bodyDiv w:val="1"/>
      <w:marLeft w:val="0"/>
      <w:marRight w:val="0"/>
      <w:marTop w:val="0"/>
      <w:marBottom w:val="0"/>
      <w:divBdr>
        <w:top w:val="none" w:sz="0" w:space="0" w:color="auto"/>
        <w:left w:val="none" w:sz="0" w:space="0" w:color="auto"/>
        <w:bottom w:val="none" w:sz="0" w:space="0" w:color="auto"/>
        <w:right w:val="none" w:sz="0" w:space="0" w:color="auto"/>
      </w:divBdr>
    </w:div>
    <w:div w:id="2015765759">
      <w:bodyDiv w:val="1"/>
      <w:marLeft w:val="0"/>
      <w:marRight w:val="0"/>
      <w:marTop w:val="0"/>
      <w:marBottom w:val="0"/>
      <w:divBdr>
        <w:top w:val="none" w:sz="0" w:space="0" w:color="auto"/>
        <w:left w:val="none" w:sz="0" w:space="0" w:color="auto"/>
        <w:bottom w:val="none" w:sz="0" w:space="0" w:color="auto"/>
        <w:right w:val="none" w:sz="0" w:space="0" w:color="auto"/>
      </w:divBdr>
    </w:div>
    <w:div w:id="2024433746">
      <w:bodyDiv w:val="1"/>
      <w:marLeft w:val="0"/>
      <w:marRight w:val="0"/>
      <w:marTop w:val="0"/>
      <w:marBottom w:val="0"/>
      <w:divBdr>
        <w:top w:val="none" w:sz="0" w:space="0" w:color="auto"/>
        <w:left w:val="none" w:sz="0" w:space="0" w:color="auto"/>
        <w:bottom w:val="none" w:sz="0" w:space="0" w:color="auto"/>
        <w:right w:val="none" w:sz="0" w:space="0" w:color="auto"/>
      </w:divBdr>
    </w:div>
    <w:div w:id="2033024589">
      <w:bodyDiv w:val="1"/>
      <w:marLeft w:val="0"/>
      <w:marRight w:val="0"/>
      <w:marTop w:val="0"/>
      <w:marBottom w:val="0"/>
      <w:divBdr>
        <w:top w:val="none" w:sz="0" w:space="0" w:color="auto"/>
        <w:left w:val="none" w:sz="0" w:space="0" w:color="auto"/>
        <w:bottom w:val="none" w:sz="0" w:space="0" w:color="auto"/>
        <w:right w:val="none" w:sz="0" w:space="0" w:color="auto"/>
      </w:divBdr>
      <w:divsChild>
        <w:div w:id="446195709">
          <w:marLeft w:val="0"/>
          <w:marRight w:val="0"/>
          <w:marTop w:val="0"/>
          <w:marBottom w:val="0"/>
          <w:divBdr>
            <w:top w:val="none" w:sz="0" w:space="0" w:color="auto"/>
            <w:left w:val="none" w:sz="0" w:space="0" w:color="auto"/>
            <w:bottom w:val="none" w:sz="0" w:space="0" w:color="auto"/>
            <w:right w:val="none" w:sz="0" w:space="0" w:color="auto"/>
          </w:divBdr>
          <w:divsChild>
            <w:div w:id="36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37352">
      <w:bodyDiv w:val="1"/>
      <w:marLeft w:val="0"/>
      <w:marRight w:val="0"/>
      <w:marTop w:val="0"/>
      <w:marBottom w:val="0"/>
      <w:divBdr>
        <w:top w:val="none" w:sz="0" w:space="0" w:color="auto"/>
        <w:left w:val="none" w:sz="0" w:space="0" w:color="auto"/>
        <w:bottom w:val="none" w:sz="0" w:space="0" w:color="auto"/>
        <w:right w:val="none" w:sz="0" w:space="0" w:color="auto"/>
      </w:divBdr>
    </w:div>
    <w:div w:id="2066181129">
      <w:bodyDiv w:val="1"/>
      <w:marLeft w:val="0"/>
      <w:marRight w:val="0"/>
      <w:marTop w:val="0"/>
      <w:marBottom w:val="0"/>
      <w:divBdr>
        <w:top w:val="none" w:sz="0" w:space="0" w:color="auto"/>
        <w:left w:val="none" w:sz="0" w:space="0" w:color="auto"/>
        <w:bottom w:val="none" w:sz="0" w:space="0" w:color="auto"/>
        <w:right w:val="none" w:sz="0" w:space="0" w:color="auto"/>
      </w:divBdr>
      <w:divsChild>
        <w:div w:id="1399748343">
          <w:marLeft w:val="0"/>
          <w:marRight w:val="0"/>
          <w:marTop w:val="0"/>
          <w:marBottom w:val="0"/>
          <w:divBdr>
            <w:top w:val="none" w:sz="0" w:space="0" w:color="auto"/>
            <w:left w:val="none" w:sz="0" w:space="0" w:color="auto"/>
            <w:bottom w:val="none" w:sz="0" w:space="0" w:color="auto"/>
            <w:right w:val="none" w:sz="0" w:space="0" w:color="auto"/>
          </w:divBdr>
          <w:divsChild>
            <w:div w:id="1464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7972">
      <w:bodyDiv w:val="1"/>
      <w:marLeft w:val="0"/>
      <w:marRight w:val="0"/>
      <w:marTop w:val="0"/>
      <w:marBottom w:val="0"/>
      <w:divBdr>
        <w:top w:val="none" w:sz="0" w:space="0" w:color="auto"/>
        <w:left w:val="none" w:sz="0" w:space="0" w:color="auto"/>
        <w:bottom w:val="none" w:sz="0" w:space="0" w:color="auto"/>
        <w:right w:val="none" w:sz="0" w:space="0" w:color="auto"/>
      </w:divBdr>
    </w:div>
    <w:div w:id="2075658373">
      <w:bodyDiv w:val="1"/>
      <w:marLeft w:val="0"/>
      <w:marRight w:val="0"/>
      <w:marTop w:val="0"/>
      <w:marBottom w:val="0"/>
      <w:divBdr>
        <w:top w:val="none" w:sz="0" w:space="0" w:color="auto"/>
        <w:left w:val="none" w:sz="0" w:space="0" w:color="auto"/>
        <w:bottom w:val="none" w:sz="0" w:space="0" w:color="auto"/>
        <w:right w:val="none" w:sz="0" w:space="0" w:color="auto"/>
      </w:divBdr>
      <w:divsChild>
        <w:div w:id="388845887">
          <w:marLeft w:val="0"/>
          <w:marRight w:val="0"/>
          <w:marTop w:val="0"/>
          <w:marBottom w:val="0"/>
          <w:divBdr>
            <w:top w:val="none" w:sz="0" w:space="0" w:color="auto"/>
            <w:left w:val="none" w:sz="0" w:space="0" w:color="auto"/>
            <w:bottom w:val="none" w:sz="0" w:space="0" w:color="auto"/>
            <w:right w:val="none" w:sz="0" w:space="0" w:color="auto"/>
          </w:divBdr>
        </w:div>
      </w:divsChild>
    </w:div>
    <w:div w:id="2078895225">
      <w:bodyDiv w:val="1"/>
      <w:marLeft w:val="0"/>
      <w:marRight w:val="0"/>
      <w:marTop w:val="0"/>
      <w:marBottom w:val="0"/>
      <w:divBdr>
        <w:top w:val="none" w:sz="0" w:space="0" w:color="auto"/>
        <w:left w:val="none" w:sz="0" w:space="0" w:color="auto"/>
        <w:bottom w:val="none" w:sz="0" w:space="0" w:color="auto"/>
        <w:right w:val="none" w:sz="0" w:space="0" w:color="auto"/>
      </w:divBdr>
      <w:divsChild>
        <w:div w:id="1322469871">
          <w:marLeft w:val="0"/>
          <w:marRight w:val="0"/>
          <w:marTop w:val="0"/>
          <w:marBottom w:val="0"/>
          <w:divBdr>
            <w:top w:val="none" w:sz="0" w:space="0" w:color="auto"/>
            <w:left w:val="none" w:sz="0" w:space="0" w:color="auto"/>
            <w:bottom w:val="none" w:sz="0" w:space="0" w:color="auto"/>
            <w:right w:val="none" w:sz="0" w:space="0" w:color="auto"/>
          </w:divBdr>
          <w:divsChild>
            <w:div w:id="369887839">
              <w:marLeft w:val="0"/>
              <w:marRight w:val="0"/>
              <w:marTop w:val="0"/>
              <w:marBottom w:val="0"/>
              <w:divBdr>
                <w:top w:val="none" w:sz="0" w:space="0" w:color="auto"/>
                <w:left w:val="none" w:sz="0" w:space="0" w:color="auto"/>
                <w:bottom w:val="none" w:sz="0" w:space="0" w:color="auto"/>
                <w:right w:val="none" w:sz="0" w:space="0" w:color="auto"/>
              </w:divBdr>
            </w:div>
            <w:div w:id="1192844587">
              <w:marLeft w:val="0"/>
              <w:marRight w:val="0"/>
              <w:marTop w:val="0"/>
              <w:marBottom w:val="0"/>
              <w:divBdr>
                <w:top w:val="none" w:sz="0" w:space="0" w:color="auto"/>
                <w:left w:val="none" w:sz="0" w:space="0" w:color="auto"/>
                <w:bottom w:val="none" w:sz="0" w:space="0" w:color="auto"/>
                <w:right w:val="none" w:sz="0" w:space="0" w:color="auto"/>
              </w:divBdr>
            </w:div>
            <w:div w:id="184146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4912">
      <w:bodyDiv w:val="1"/>
      <w:marLeft w:val="0"/>
      <w:marRight w:val="0"/>
      <w:marTop w:val="0"/>
      <w:marBottom w:val="0"/>
      <w:divBdr>
        <w:top w:val="none" w:sz="0" w:space="0" w:color="auto"/>
        <w:left w:val="none" w:sz="0" w:space="0" w:color="auto"/>
        <w:bottom w:val="none" w:sz="0" w:space="0" w:color="auto"/>
        <w:right w:val="none" w:sz="0" w:space="0" w:color="auto"/>
      </w:divBdr>
    </w:div>
    <w:div w:id="2099523397">
      <w:bodyDiv w:val="1"/>
      <w:marLeft w:val="0"/>
      <w:marRight w:val="0"/>
      <w:marTop w:val="0"/>
      <w:marBottom w:val="0"/>
      <w:divBdr>
        <w:top w:val="none" w:sz="0" w:space="0" w:color="auto"/>
        <w:left w:val="none" w:sz="0" w:space="0" w:color="auto"/>
        <w:bottom w:val="none" w:sz="0" w:space="0" w:color="auto"/>
        <w:right w:val="none" w:sz="0" w:space="0" w:color="auto"/>
      </w:divBdr>
    </w:div>
    <w:div w:id="2107916023">
      <w:bodyDiv w:val="1"/>
      <w:marLeft w:val="0"/>
      <w:marRight w:val="0"/>
      <w:marTop w:val="0"/>
      <w:marBottom w:val="0"/>
      <w:divBdr>
        <w:top w:val="none" w:sz="0" w:space="0" w:color="auto"/>
        <w:left w:val="none" w:sz="0" w:space="0" w:color="auto"/>
        <w:bottom w:val="none" w:sz="0" w:space="0" w:color="auto"/>
        <w:right w:val="none" w:sz="0" w:space="0" w:color="auto"/>
      </w:divBdr>
    </w:div>
    <w:div w:id="2113667682">
      <w:bodyDiv w:val="1"/>
      <w:marLeft w:val="0"/>
      <w:marRight w:val="0"/>
      <w:marTop w:val="0"/>
      <w:marBottom w:val="0"/>
      <w:divBdr>
        <w:top w:val="none" w:sz="0" w:space="0" w:color="auto"/>
        <w:left w:val="none" w:sz="0" w:space="0" w:color="auto"/>
        <w:bottom w:val="none" w:sz="0" w:space="0" w:color="auto"/>
        <w:right w:val="none" w:sz="0" w:space="0" w:color="auto"/>
      </w:divBdr>
      <w:divsChild>
        <w:div w:id="40983914">
          <w:marLeft w:val="0"/>
          <w:marRight w:val="0"/>
          <w:marTop w:val="0"/>
          <w:marBottom w:val="0"/>
          <w:divBdr>
            <w:top w:val="none" w:sz="0" w:space="0" w:color="auto"/>
            <w:left w:val="none" w:sz="0" w:space="0" w:color="auto"/>
            <w:bottom w:val="none" w:sz="0" w:space="0" w:color="auto"/>
            <w:right w:val="none" w:sz="0" w:space="0" w:color="auto"/>
          </w:divBdr>
        </w:div>
        <w:div w:id="1233854426">
          <w:marLeft w:val="0"/>
          <w:marRight w:val="0"/>
          <w:marTop w:val="0"/>
          <w:marBottom w:val="0"/>
          <w:divBdr>
            <w:top w:val="none" w:sz="0" w:space="0" w:color="auto"/>
            <w:left w:val="none" w:sz="0" w:space="0" w:color="auto"/>
            <w:bottom w:val="none" w:sz="0" w:space="0" w:color="auto"/>
            <w:right w:val="none" w:sz="0" w:space="0" w:color="auto"/>
          </w:divBdr>
        </w:div>
        <w:div w:id="1446195397">
          <w:marLeft w:val="0"/>
          <w:marRight w:val="0"/>
          <w:marTop w:val="0"/>
          <w:marBottom w:val="0"/>
          <w:divBdr>
            <w:top w:val="none" w:sz="0" w:space="0" w:color="auto"/>
            <w:left w:val="none" w:sz="0" w:space="0" w:color="auto"/>
            <w:bottom w:val="none" w:sz="0" w:space="0" w:color="auto"/>
            <w:right w:val="none" w:sz="0" w:space="0" w:color="auto"/>
          </w:divBdr>
        </w:div>
        <w:div w:id="2012633044">
          <w:marLeft w:val="0"/>
          <w:marRight w:val="0"/>
          <w:marTop w:val="0"/>
          <w:marBottom w:val="0"/>
          <w:divBdr>
            <w:top w:val="none" w:sz="0" w:space="0" w:color="auto"/>
            <w:left w:val="none" w:sz="0" w:space="0" w:color="auto"/>
            <w:bottom w:val="none" w:sz="0" w:space="0" w:color="auto"/>
            <w:right w:val="none" w:sz="0" w:space="0" w:color="auto"/>
          </w:divBdr>
        </w:div>
        <w:div w:id="2029134629">
          <w:marLeft w:val="0"/>
          <w:marRight w:val="0"/>
          <w:marTop w:val="0"/>
          <w:marBottom w:val="0"/>
          <w:divBdr>
            <w:top w:val="none" w:sz="0" w:space="0" w:color="auto"/>
            <w:left w:val="none" w:sz="0" w:space="0" w:color="auto"/>
            <w:bottom w:val="none" w:sz="0" w:space="0" w:color="auto"/>
            <w:right w:val="none" w:sz="0" w:space="0" w:color="auto"/>
          </w:divBdr>
        </w:div>
        <w:div w:id="2087604243">
          <w:marLeft w:val="0"/>
          <w:marRight w:val="0"/>
          <w:marTop w:val="0"/>
          <w:marBottom w:val="0"/>
          <w:divBdr>
            <w:top w:val="none" w:sz="0" w:space="0" w:color="auto"/>
            <w:left w:val="none" w:sz="0" w:space="0" w:color="auto"/>
            <w:bottom w:val="none" w:sz="0" w:space="0" w:color="auto"/>
            <w:right w:val="none" w:sz="0" w:space="0" w:color="auto"/>
          </w:divBdr>
        </w:div>
      </w:divsChild>
    </w:div>
    <w:div w:id="2126995325">
      <w:bodyDiv w:val="1"/>
      <w:marLeft w:val="0"/>
      <w:marRight w:val="0"/>
      <w:marTop w:val="0"/>
      <w:marBottom w:val="0"/>
      <w:divBdr>
        <w:top w:val="none" w:sz="0" w:space="0" w:color="auto"/>
        <w:left w:val="none" w:sz="0" w:space="0" w:color="auto"/>
        <w:bottom w:val="none" w:sz="0" w:space="0" w:color="auto"/>
        <w:right w:val="none" w:sz="0" w:space="0" w:color="auto"/>
      </w:divBdr>
    </w:div>
    <w:div w:id="2127963439">
      <w:bodyDiv w:val="1"/>
      <w:marLeft w:val="0"/>
      <w:marRight w:val="0"/>
      <w:marTop w:val="0"/>
      <w:marBottom w:val="0"/>
      <w:divBdr>
        <w:top w:val="none" w:sz="0" w:space="0" w:color="auto"/>
        <w:left w:val="none" w:sz="0" w:space="0" w:color="auto"/>
        <w:bottom w:val="none" w:sz="0" w:space="0" w:color="auto"/>
        <w:right w:val="none" w:sz="0" w:space="0" w:color="auto"/>
      </w:divBdr>
    </w:div>
    <w:div w:id="2129010374">
      <w:bodyDiv w:val="1"/>
      <w:marLeft w:val="0"/>
      <w:marRight w:val="0"/>
      <w:marTop w:val="0"/>
      <w:marBottom w:val="0"/>
      <w:divBdr>
        <w:top w:val="none" w:sz="0" w:space="0" w:color="auto"/>
        <w:left w:val="none" w:sz="0" w:space="0" w:color="auto"/>
        <w:bottom w:val="none" w:sz="0" w:space="0" w:color="auto"/>
        <w:right w:val="none" w:sz="0" w:space="0" w:color="auto"/>
      </w:divBdr>
    </w:div>
    <w:div w:id="2129155256">
      <w:bodyDiv w:val="1"/>
      <w:marLeft w:val="0"/>
      <w:marRight w:val="0"/>
      <w:marTop w:val="0"/>
      <w:marBottom w:val="0"/>
      <w:divBdr>
        <w:top w:val="none" w:sz="0" w:space="0" w:color="auto"/>
        <w:left w:val="none" w:sz="0" w:space="0" w:color="auto"/>
        <w:bottom w:val="none" w:sz="0" w:space="0" w:color="auto"/>
        <w:right w:val="none" w:sz="0" w:space="0" w:color="auto"/>
      </w:divBdr>
    </w:div>
    <w:div w:id="21399576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amazon.com/s?i=computers-intl-ship&amp;bbn=16225007011&amp;rh=n%3A16225007011%2Cn%3A1292110011"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cuments\Custom%20Office%20Templates\B&#225;o%20c&#225;o%20-%20&#272;&#7891;%20&#225;n%20-%20Upd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926A31-225A-4334-A3BE-552D8233E196}">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6" ma:contentTypeDescription="Tạo tài liệu mới." ma:contentTypeScope="" ma:versionID="693b13260f36eb8f6e756b4fc16fb3c6">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154f62ca0e95a630d297c85d3cdc8d4a"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3:_activity"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Gee</b:Tag>
    <b:SourceType>InternetSite</b:SourceType>
    <b:Guid>{A5369A9E-F4EA-4F9A-9B49-70F5A04674F1}</b:Guid>
    <b:Author>
      <b:Author>
        <b:NameList>
          <b:Person>
            <b:Last>Geeksforgeeks</b:Last>
          </b:Person>
        </b:NameList>
      </b:Author>
    </b:Author>
    <b:Title>K means Clustering – Introduction</b:Title>
    <b:URL>https://www.geeksforgeeks.org/k-means-clustering-introduction/</b:URL>
    <b:RefOrder>5</b:RefOrder>
  </b:Source>
  <b:Source>
    <b:Tag>Gee1</b:Tag>
    <b:SourceType>InternetSite</b:SourceType>
    <b:Guid>{49ABF73C-1AFE-4D36-9A8C-EC78F51ABADD}</b:Guid>
    <b:Author>
      <b:Author>
        <b:NameList>
          <b:Person>
            <b:Last>Geeksforgeek</b:Last>
          </b:Person>
        </b:NameList>
      </b:Author>
    </b:Author>
    <b:Title>K-Means Clustering using PySpark Python</b:Title>
    <b:URL>https://www.geeksforgeeks.org/k-means-clustering-using-pyspark-python/</b:URL>
    <b:RefOrder>6</b:RefOrder>
  </b:Source>
  <b:Source>
    <b:Tag>Emm</b:Tag>
    <b:SourceType>InternetSite</b:SourceType>
    <b:Guid>{FEE7BF6E-ADE6-4755-A470-7DE5C19CBF19}</b:Guid>
    <b:Title>From Scratch: How to Code K-Means in Python (No Sklearn) for Machine Learning Interviews!</b:Title>
    <b:InternetSiteTitle>Youtube</b:InternetSiteTitle>
    <b:URL>https://www.youtube.com/watch?v=uLs-EYUpGAw</b:URL>
    <b:Author>
      <b:Author>
        <b:NameList>
          <b:Person>
            <b:Last>Ding</b:Last>
            <b:First>Emma</b:First>
          </b:Person>
        </b:NameList>
      </b:Author>
    </b:Author>
    <b:RefOrder>7</b:RefOrder>
  </b:Source>
  <b:Source>
    <b:Tag>Ach</b:Tag>
    <b:SourceType>InternetSite</b:SourceType>
    <b:Guid>{81EA2CD1-E260-40F8-9CF6-53DFC23FBD1D}</b:Guid>
    <b:Author>
      <b:Author>
        <b:NameList>
          <b:Person>
            <b:Last>Tripathi</b:Last>
            <b:First>Achintya</b:First>
          </b:Person>
        </b:NameList>
      </b:Author>
    </b:Author>
    <b:Title>Kmeans from Scratch with Silhoutte and elbow curve</b:Title>
    <b:ProductionCompany>Kaggle</b:ProductionCompany>
    <b:URL>https://www.kaggle.com/code/achintyatripathi/kmeans-from-scratch-with-silhoutte-and-elbow-curve</b:URL>
    <b:RefOrder>8</b:RefOrder>
  </b:Source>
  <b:Source>
    <b:Tag>Pha21</b:Tag>
    <b:SourceType>InternetSite</b:SourceType>
    <b:Guid>{1777A450-A791-4CAB-B96F-7FA103AB64C2}</b:Guid>
    <b:Author>
      <b:Author>
        <b:NameList>
          <b:Person>
            <b:Last>Khanh</b:Last>
            <b:First>Pham</b:First>
            <b:Middle>Dinh</b:Middle>
          </b:Person>
        </b:NameList>
      </b:Author>
    </b:Author>
    <b:Title>Phương pháp phân cụm dựa trên mật độ (Density-Based Clustering)</b:Title>
    <b:Year>2021</b:Year>
    <b:URL>https://phamdinhkhanh.github.io/deepai-book/ch_ml/DBSCAN.html</b:URL>
    <b:ProductionCompany>Deep AI KhanhBlog</b:ProductionCompany>
    <b:RefOrder>1</b:RefOrder>
  </b:Source>
  <b:Source>
    <b:Tag>Sac23</b:Tag>
    <b:SourceType>InternetSite</b:SourceType>
    <b:Guid>{AE9869BB-7071-444B-B236-966D9B93FE2D}</b:Guid>
    <b:Author>
      <b:Author>
        <b:NameList>
          <b:Person>
            <b:Last>Sachinsoni</b:Last>
          </b:Person>
        </b:NameList>
      </b:Author>
    </b:Author>
    <b:Title>Clustering Like a Pro: A Beginner’s Guide to DBSCAN</b:Title>
    <b:Year>2023</b:Year>
    <b:Month>December</b:Month>
    <b:Day>2023</b:Day>
    <b:ProductionCompany>Medium</b:ProductionCompany>
    <b:RefOrder>2</b:RefOrder>
  </b:Source>
  <b:Source>
    <b:Tag>Lon</b:Tag>
    <b:SourceType>Misc</b:SourceType>
    <b:Guid>{07DF6C0C-BC24-4DC3-9259-B05CAE0F521B}</b:Guid>
    <b:Author>
      <b:Author>
        <b:NameList>
          <b:Person>
            <b:Last>Long</b:Last>
            <b:First>Dương</b:First>
            <b:Middle>Phi</b:Middle>
          </b:Person>
        </b:NameList>
      </b:Author>
    </b:Author>
    <b:Title>Tài liệu bài giảng: KHAI THÁC DỮ LIỆU – IS252 - Chương 7: Gom cụm</b:Title>
    <b:Publisher>UIT</b:Publisher>
    <b:City>Ho Chi Minh</b:City>
    <b:RefOrder>3</b:RefOrder>
  </b:Source>
  <b:Source>
    <b:Tag>Oka24</b:Tag>
    <b:SourceType>InternetSite</b:SourceType>
    <b:Guid>{6E645F9D-1015-4C4C-BB28-E2B583DB2050}</b:Guid>
    <b:Title>DBSCAN Clustering Algorithm Demystified</b:Title>
    <b:Year>2024</b:Year>
    <b:Author>
      <b:Author>
        <b:NameList>
          <b:Person>
            <b:Last>Yenigün</b:Last>
            <b:First>Okan</b:First>
          </b:Person>
        </b:NameList>
      </b:Author>
    </b:Author>
    <b:ProductionCompany>builtin</b:ProductionCompany>
    <b:Month>March</b:Month>
    <b:Day>11</b:Day>
    <b:URL>https://builtin.com/articles/dbscan</b:URL>
    <b:RefOrder>4</b:RefOrder>
  </b:Source>
  <b:Source>
    <b:Tag>Lon1</b:Tag>
    <b:SourceType>Misc</b:SourceType>
    <b:Guid>{6FCA54CD-F07D-41EF-A538-46A05297CBDC}</b:Guid>
    <b:Title>Tài liệu bài giảng: KHAI THÁC DỮ LIỆU - IS252 - Chương 2: Tiền xử lý dữ liệu</b:Title>
    <b:City>Ho Chi Minh</b:City>
    <b:Publisher>UIT</b:Publisher>
    <b:Author>
      <b:Author>
        <b:NameList>
          <b:Person>
            <b:Last>Long</b:Last>
            <b:First>Dương</b:First>
            <b:Middle>Phi</b:Middle>
          </b:Person>
        </b:NameList>
      </b:Author>
    </b:Author>
    <b:RefOrder>9</b:RefOrder>
  </b:Source>
  <b:Source>
    <b:Tag>gee</b:Tag>
    <b:SourceType>InternetSite</b:SourceType>
    <b:Guid>{A91FBEE4-0547-4AA4-91F9-49DA6CCFDA11}</b:Guid>
    <b:Author>
      <b:Author>
        <b:NameList>
          <b:Person>
            <b:Last>geeksforgeeks</b:Last>
          </b:Person>
        </b:NameList>
      </b:Author>
    </b:Author>
    <b:Title>Data Preprocessing in Data Mining</b:Title>
    <b:URL>https://www.geeksforgeeks.org/data-preprocessing-in-data-mining/</b:URL>
    <b:RefOrder>10</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46E40A-C8C5-4056-A438-B36269F0A133}">
  <ds:schemaRefs>
    <ds:schemaRef ds:uri="http://schemas.microsoft.com/office/2006/metadata/properties"/>
    <ds:schemaRef ds:uri="http://schemas.microsoft.com/office/infopath/2007/PartnerControls"/>
    <ds:schemaRef ds:uri="81e90ab8-9e7d-4b67-ba12-d147179b0223"/>
  </ds:schemaRefs>
</ds:datastoreItem>
</file>

<file path=customXml/itemProps2.xml><?xml version="1.0" encoding="utf-8"?>
<ds:datastoreItem xmlns:ds="http://schemas.openxmlformats.org/officeDocument/2006/customXml" ds:itemID="{5FC13F8E-D894-403F-925F-FEA771C19F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CB8CA5A-B15A-4A87-8E0A-2AC0DA5D84B5}">
  <ds:schemaRefs>
    <ds:schemaRef ds:uri="http://schemas.openxmlformats.org/officeDocument/2006/bibliography"/>
  </ds:schemaRefs>
</ds:datastoreItem>
</file>

<file path=customXml/itemProps4.xml><?xml version="1.0" encoding="utf-8"?>
<ds:datastoreItem xmlns:ds="http://schemas.openxmlformats.org/officeDocument/2006/customXml" ds:itemID="{4EE1C95B-72AE-4A6D-9554-99F777BB28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Báo cáo - Đồ án - Update.dotx</Template>
  <TotalTime>4</TotalTime>
  <Pages>80</Pages>
  <Words>8190</Words>
  <Characters>46685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54766</CharactersWithSpaces>
  <SharedDoc>false</SharedDoc>
  <HLinks>
    <vt:vector size="294" baseType="variant">
      <vt:variant>
        <vt:i4>1114163</vt:i4>
      </vt:variant>
      <vt:variant>
        <vt:i4>290</vt:i4>
      </vt:variant>
      <vt:variant>
        <vt:i4>0</vt:i4>
      </vt:variant>
      <vt:variant>
        <vt:i4>5</vt:i4>
      </vt:variant>
      <vt:variant>
        <vt:lpwstr/>
      </vt:variant>
      <vt:variant>
        <vt:lpwstr>_Toc181812242</vt:lpwstr>
      </vt:variant>
      <vt:variant>
        <vt:i4>1114163</vt:i4>
      </vt:variant>
      <vt:variant>
        <vt:i4>284</vt:i4>
      </vt:variant>
      <vt:variant>
        <vt:i4>0</vt:i4>
      </vt:variant>
      <vt:variant>
        <vt:i4>5</vt:i4>
      </vt:variant>
      <vt:variant>
        <vt:lpwstr/>
      </vt:variant>
      <vt:variant>
        <vt:lpwstr>_Toc181812241</vt:lpwstr>
      </vt:variant>
      <vt:variant>
        <vt:i4>1114163</vt:i4>
      </vt:variant>
      <vt:variant>
        <vt:i4>278</vt:i4>
      </vt:variant>
      <vt:variant>
        <vt:i4>0</vt:i4>
      </vt:variant>
      <vt:variant>
        <vt:i4>5</vt:i4>
      </vt:variant>
      <vt:variant>
        <vt:lpwstr/>
      </vt:variant>
      <vt:variant>
        <vt:lpwstr>_Toc181812240</vt:lpwstr>
      </vt:variant>
      <vt:variant>
        <vt:i4>1441843</vt:i4>
      </vt:variant>
      <vt:variant>
        <vt:i4>272</vt:i4>
      </vt:variant>
      <vt:variant>
        <vt:i4>0</vt:i4>
      </vt:variant>
      <vt:variant>
        <vt:i4>5</vt:i4>
      </vt:variant>
      <vt:variant>
        <vt:lpwstr/>
      </vt:variant>
      <vt:variant>
        <vt:lpwstr>_Toc181812239</vt:lpwstr>
      </vt:variant>
      <vt:variant>
        <vt:i4>1441843</vt:i4>
      </vt:variant>
      <vt:variant>
        <vt:i4>266</vt:i4>
      </vt:variant>
      <vt:variant>
        <vt:i4>0</vt:i4>
      </vt:variant>
      <vt:variant>
        <vt:i4>5</vt:i4>
      </vt:variant>
      <vt:variant>
        <vt:lpwstr/>
      </vt:variant>
      <vt:variant>
        <vt:lpwstr>_Toc181812238</vt:lpwstr>
      </vt:variant>
      <vt:variant>
        <vt:i4>1441843</vt:i4>
      </vt:variant>
      <vt:variant>
        <vt:i4>260</vt:i4>
      </vt:variant>
      <vt:variant>
        <vt:i4>0</vt:i4>
      </vt:variant>
      <vt:variant>
        <vt:i4>5</vt:i4>
      </vt:variant>
      <vt:variant>
        <vt:lpwstr/>
      </vt:variant>
      <vt:variant>
        <vt:lpwstr>_Toc181812237</vt:lpwstr>
      </vt:variant>
      <vt:variant>
        <vt:i4>1441843</vt:i4>
      </vt:variant>
      <vt:variant>
        <vt:i4>254</vt:i4>
      </vt:variant>
      <vt:variant>
        <vt:i4>0</vt:i4>
      </vt:variant>
      <vt:variant>
        <vt:i4>5</vt:i4>
      </vt:variant>
      <vt:variant>
        <vt:lpwstr/>
      </vt:variant>
      <vt:variant>
        <vt:lpwstr>_Toc181812236</vt:lpwstr>
      </vt:variant>
      <vt:variant>
        <vt:i4>1441843</vt:i4>
      </vt:variant>
      <vt:variant>
        <vt:i4>248</vt:i4>
      </vt:variant>
      <vt:variant>
        <vt:i4>0</vt:i4>
      </vt:variant>
      <vt:variant>
        <vt:i4>5</vt:i4>
      </vt:variant>
      <vt:variant>
        <vt:lpwstr/>
      </vt:variant>
      <vt:variant>
        <vt:lpwstr>_Toc181812235</vt:lpwstr>
      </vt:variant>
      <vt:variant>
        <vt:i4>1441843</vt:i4>
      </vt:variant>
      <vt:variant>
        <vt:i4>242</vt:i4>
      </vt:variant>
      <vt:variant>
        <vt:i4>0</vt:i4>
      </vt:variant>
      <vt:variant>
        <vt:i4>5</vt:i4>
      </vt:variant>
      <vt:variant>
        <vt:lpwstr/>
      </vt:variant>
      <vt:variant>
        <vt:lpwstr>_Toc181812234</vt:lpwstr>
      </vt:variant>
      <vt:variant>
        <vt:i4>1441843</vt:i4>
      </vt:variant>
      <vt:variant>
        <vt:i4>236</vt:i4>
      </vt:variant>
      <vt:variant>
        <vt:i4>0</vt:i4>
      </vt:variant>
      <vt:variant>
        <vt:i4>5</vt:i4>
      </vt:variant>
      <vt:variant>
        <vt:lpwstr/>
      </vt:variant>
      <vt:variant>
        <vt:lpwstr>_Toc181812233</vt:lpwstr>
      </vt:variant>
      <vt:variant>
        <vt:i4>1441843</vt:i4>
      </vt:variant>
      <vt:variant>
        <vt:i4>230</vt:i4>
      </vt:variant>
      <vt:variant>
        <vt:i4>0</vt:i4>
      </vt:variant>
      <vt:variant>
        <vt:i4>5</vt:i4>
      </vt:variant>
      <vt:variant>
        <vt:lpwstr/>
      </vt:variant>
      <vt:variant>
        <vt:lpwstr>_Toc181812232</vt:lpwstr>
      </vt:variant>
      <vt:variant>
        <vt:i4>1441843</vt:i4>
      </vt:variant>
      <vt:variant>
        <vt:i4>224</vt:i4>
      </vt:variant>
      <vt:variant>
        <vt:i4>0</vt:i4>
      </vt:variant>
      <vt:variant>
        <vt:i4>5</vt:i4>
      </vt:variant>
      <vt:variant>
        <vt:lpwstr/>
      </vt:variant>
      <vt:variant>
        <vt:lpwstr>_Toc181812231</vt:lpwstr>
      </vt:variant>
      <vt:variant>
        <vt:i4>1441843</vt:i4>
      </vt:variant>
      <vt:variant>
        <vt:i4>218</vt:i4>
      </vt:variant>
      <vt:variant>
        <vt:i4>0</vt:i4>
      </vt:variant>
      <vt:variant>
        <vt:i4>5</vt:i4>
      </vt:variant>
      <vt:variant>
        <vt:lpwstr/>
      </vt:variant>
      <vt:variant>
        <vt:lpwstr>_Toc181812230</vt:lpwstr>
      </vt:variant>
      <vt:variant>
        <vt:i4>1507379</vt:i4>
      </vt:variant>
      <vt:variant>
        <vt:i4>212</vt:i4>
      </vt:variant>
      <vt:variant>
        <vt:i4>0</vt:i4>
      </vt:variant>
      <vt:variant>
        <vt:i4>5</vt:i4>
      </vt:variant>
      <vt:variant>
        <vt:lpwstr/>
      </vt:variant>
      <vt:variant>
        <vt:lpwstr>_Toc181812229</vt:lpwstr>
      </vt:variant>
      <vt:variant>
        <vt:i4>1507379</vt:i4>
      </vt:variant>
      <vt:variant>
        <vt:i4>206</vt:i4>
      </vt:variant>
      <vt:variant>
        <vt:i4>0</vt:i4>
      </vt:variant>
      <vt:variant>
        <vt:i4>5</vt:i4>
      </vt:variant>
      <vt:variant>
        <vt:lpwstr/>
      </vt:variant>
      <vt:variant>
        <vt:lpwstr>_Toc181812228</vt:lpwstr>
      </vt:variant>
      <vt:variant>
        <vt:i4>1507379</vt:i4>
      </vt:variant>
      <vt:variant>
        <vt:i4>200</vt:i4>
      </vt:variant>
      <vt:variant>
        <vt:i4>0</vt:i4>
      </vt:variant>
      <vt:variant>
        <vt:i4>5</vt:i4>
      </vt:variant>
      <vt:variant>
        <vt:lpwstr/>
      </vt:variant>
      <vt:variant>
        <vt:lpwstr>_Toc181812227</vt:lpwstr>
      </vt:variant>
      <vt:variant>
        <vt:i4>1507379</vt:i4>
      </vt:variant>
      <vt:variant>
        <vt:i4>194</vt:i4>
      </vt:variant>
      <vt:variant>
        <vt:i4>0</vt:i4>
      </vt:variant>
      <vt:variant>
        <vt:i4>5</vt:i4>
      </vt:variant>
      <vt:variant>
        <vt:lpwstr/>
      </vt:variant>
      <vt:variant>
        <vt:lpwstr>_Toc181812226</vt:lpwstr>
      </vt:variant>
      <vt:variant>
        <vt:i4>1507379</vt:i4>
      </vt:variant>
      <vt:variant>
        <vt:i4>188</vt:i4>
      </vt:variant>
      <vt:variant>
        <vt:i4>0</vt:i4>
      </vt:variant>
      <vt:variant>
        <vt:i4>5</vt:i4>
      </vt:variant>
      <vt:variant>
        <vt:lpwstr/>
      </vt:variant>
      <vt:variant>
        <vt:lpwstr>_Toc181812225</vt:lpwstr>
      </vt:variant>
      <vt:variant>
        <vt:i4>1507379</vt:i4>
      </vt:variant>
      <vt:variant>
        <vt:i4>182</vt:i4>
      </vt:variant>
      <vt:variant>
        <vt:i4>0</vt:i4>
      </vt:variant>
      <vt:variant>
        <vt:i4>5</vt:i4>
      </vt:variant>
      <vt:variant>
        <vt:lpwstr/>
      </vt:variant>
      <vt:variant>
        <vt:lpwstr>_Toc181812224</vt:lpwstr>
      </vt:variant>
      <vt:variant>
        <vt:i4>1507379</vt:i4>
      </vt:variant>
      <vt:variant>
        <vt:i4>176</vt:i4>
      </vt:variant>
      <vt:variant>
        <vt:i4>0</vt:i4>
      </vt:variant>
      <vt:variant>
        <vt:i4>5</vt:i4>
      </vt:variant>
      <vt:variant>
        <vt:lpwstr/>
      </vt:variant>
      <vt:variant>
        <vt:lpwstr>_Toc181812223</vt:lpwstr>
      </vt:variant>
      <vt:variant>
        <vt:i4>1507379</vt:i4>
      </vt:variant>
      <vt:variant>
        <vt:i4>170</vt:i4>
      </vt:variant>
      <vt:variant>
        <vt:i4>0</vt:i4>
      </vt:variant>
      <vt:variant>
        <vt:i4>5</vt:i4>
      </vt:variant>
      <vt:variant>
        <vt:lpwstr/>
      </vt:variant>
      <vt:variant>
        <vt:lpwstr>_Toc181812222</vt:lpwstr>
      </vt:variant>
      <vt:variant>
        <vt:i4>1507379</vt:i4>
      </vt:variant>
      <vt:variant>
        <vt:i4>164</vt:i4>
      </vt:variant>
      <vt:variant>
        <vt:i4>0</vt:i4>
      </vt:variant>
      <vt:variant>
        <vt:i4>5</vt:i4>
      </vt:variant>
      <vt:variant>
        <vt:lpwstr/>
      </vt:variant>
      <vt:variant>
        <vt:lpwstr>_Toc181812221</vt:lpwstr>
      </vt:variant>
      <vt:variant>
        <vt:i4>1507379</vt:i4>
      </vt:variant>
      <vt:variant>
        <vt:i4>158</vt:i4>
      </vt:variant>
      <vt:variant>
        <vt:i4>0</vt:i4>
      </vt:variant>
      <vt:variant>
        <vt:i4>5</vt:i4>
      </vt:variant>
      <vt:variant>
        <vt:lpwstr/>
      </vt:variant>
      <vt:variant>
        <vt:lpwstr>_Toc181812220</vt:lpwstr>
      </vt:variant>
      <vt:variant>
        <vt:i4>1310771</vt:i4>
      </vt:variant>
      <vt:variant>
        <vt:i4>152</vt:i4>
      </vt:variant>
      <vt:variant>
        <vt:i4>0</vt:i4>
      </vt:variant>
      <vt:variant>
        <vt:i4>5</vt:i4>
      </vt:variant>
      <vt:variant>
        <vt:lpwstr/>
      </vt:variant>
      <vt:variant>
        <vt:lpwstr>_Toc181812219</vt:lpwstr>
      </vt:variant>
      <vt:variant>
        <vt:i4>1310771</vt:i4>
      </vt:variant>
      <vt:variant>
        <vt:i4>146</vt:i4>
      </vt:variant>
      <vt:variant>
        <vt:i4>0</vt:i4>
      </vt:variant>
      <vt:variant>
        <vt:i4>5</vt:i4>
      </vt:variant>
      <vt:variant>
        <vt:lpwstr/>
      </vt:variant>
      <vt:variant>
        <vt:lpwstr>_Toc181812218</vt:lpwstr>
      </vt:variant>
      <vt:variant>
        <vt:i4>1310771</vt:i4>
      </vt:variant>
      <vt:variant>
        <vt:i4>140</vt:i4>
      </vt:variant>
      <vt:variant>
        <vt:i4>0</vt:i4>
      </vt:variant>
      <vt:variant>
        <vt:i4>5</vt:i4>
      </vt:variant>
      <vt:variant>
        <vt:lpwstr/>
      </vt:variant>
      <vt:variant>
        <vt:lpwstr>_Toc181812217</vt:lpwstr>
      </vt:variant>
      <vt:variant>
        <vt:i4>1310771</vt:i4>
      </vt:variant>
      <vt:variant>
        <vt:i4>134</vt:i4>
      </vt:variant>
      <vt:variant>
        <vt:i4>0</vt:i4>
      </vt:variant>
      <vt:variant>
        <vt:i4>5</vt:i4>
      </vt:variant>
      <vt:variant>
        <vt:lpwstr/>
      </vt:variant>
      <vt:variant>
        <vt:lpwstr>_Toc181812216</vt:lpwstr>
      </vt:variant>
      <vt:variant>
        <vt:i4>1310771</vt:i4>
      </vt:variant>
      <vt:variant>
        <vt:i4>128</vt:i4>
      </vt:variant>
      <vt:variant>
        <vt:i4>0</vt:i4>
      </vt:variant>
      <vt:variant>
        <vt:i4>5</vt:i4>
      </vt:variant>
      <vt:variant>
        <vt:lpwstr/>
      </vt:variant>
      <vt:variant>
        <vt:lpwstr>_Toc181812215</vt:lpwstr>
      </vt:variant>
      <vt:variant>
        <vt:i4>1310771</vt:i4>
      </vt:variant>
      <vt:variant>
        <vt:i4>122</vt:i4>
      </vt:variant>
      <vt:variant>
        <vt:i4>0</vt:i4>
      </vt:variant>
      <vt:variant>
        <vt:i4>5</vt:i4>
      </vt:variant>
      <vt:variant>
        <vt:lpwstr/>
      </vt:variant>
      <vt:variant>
        <vt:lpwstr>_Toc181812214</vt:lpwstr>
      </vt:variant>
      <vt:variant>
        <vt:i4>1310771</vt:i4>
      </vt:variant>
      <vt:variant>
        <vt:i4>116</vt:i4>
      </vt:variant>
      <vt:variant>
        <vt:i4>0</vt:i4>
      </vt:variant>
      <vt:variant>
        <vt:i4>5</vt:i4>
      </vt:variant>
      <vt:variant>
        <vt:lpwstr/>
      </vt:variant>
      <vt:variant>
        <vt:lpwstr>_Toc181812213</vt:lpwstr>
      </vt:variant>
      <vt:variant>
        <vt:i4>1310771</vt:i4>
      </vt:variant>
      <vt:variant>
        <vt:i4>110</vt:i4>
      </vt:variant>
      <vt:variant>
        <vt:i4>0</vt:i4>
      </vt:variant>
      <vt:variant>
        <vt:i4>5</vt:i4>
      </vt:variant>
      <vt:variant>
        <vt:lpwstr/>
      </vt:variant>
      <vt:variant>
        <vt:lpwstr>_Toc181812212</vt:lpwstr>
      </vt:variant>
      <vt:variant>
        <vt:i4>1310771</vt:i4>
      </vt:variant>
      <vt:variant>
        <vt:i4>104</vt:i4>
      </vt:variant>
      <vt:variant>
        <vt:i4>0</vt:i4>
      </vt:variant>
      <vt:variant>
        <vt:i4>5</vt:i4>
      </vt:variant>
      <vt:variant>
        <vt:lpwstr/>
      </vt:variant>
      <vt:variant>
        <vt:lpwstr>_Toc181812211</vt:lpwstr>
      </vt:variant>
      <vt:variant>
        <vt:i4>1310771</vt:i4>
      </vt:variant>
      <vt:variant>
        <vt:i4>98</vt:i4>
      </vt:variant>
      <vt:variant>
        <vt:i4>0</vt:i4>
      </vt:variant>
      <vt:variant>
        <vt:i4>5</vt:i4>
      </vt:variant>
      <vt:variant>
        <vt:lpwstr/>
      </vt:variant>
      <vt:variant>
        <vt:lpwstr>_Toc181812210</vt:lpwstr>
      </vt:variant>
      <vt:variant>
        <vt:i4>1376307</vt:i4>
      </vt:variant>
      <vt:variant>
        <vt:i4>92</vt:i4>
      </vt:variant>
      <vt:variant>
        <vt:i4>0</vt:i4>
      </vt:variant>
      <vt:variant>
        <vt:i4>5</vt:i4>
      </vt:variant>
      <vt:variant>
        <vt:lpwstr/>
      </vt:variant>
      <vt:variant>
        <vt:lpwstr>_Toc181812209</vt:lpwstr>
      </vt:variant>
      <vt:variant>
        <vt:i4>1376307</vt:i4>
      </vt:variant>
      <vt:variant>
        <vt:i4>86</vt:i4>
      </vt:variant>
      <vt:variant>
        <vt:i4>0</vt:i4>
      </vt:variant>
      <vt:variant>
        <vt:i4>5</vt:i4>
      </vt:variant>
      <vt:variant>
        <vt:lpwstr/>
      </vt:variant>
      <vt:variant>
        <vt:lpwstr>_Toc181812208</vt:lpwstr>
      </vt:variant>
      <vt:variant>
        <vt:i4>1376307</vt:i4>
      </vt:variant>
      <vt:variant>
        <vt:i4>80</vt:i4>
      </vt:variant>
      <vt:variant>
        <vt:i4>0</vt:i4>
      </vt:variant>
      <vt:variant>
        <vt:i4>5</vt:i4>
      </vt:variant>
      <vt:variant>
        <vt:lpwstr/>
      </vt:variant>
      <vt:variant>
        <vt:lpwstr>_Toc181812207</vt:lpwstr>
      </vt:variant>
      <vt:variant>
        <vt:i4>1376307</vt:i4>
      </vt:variant>
      <vt:variant>
        <vt:i4>74</vt:i4>
      </vt:variant>
      <vt:variant>
        <vt:i4>0</vt:i4>
      </vt:variant>
      <vt:variant>
        <vt:i4>5</vt:i4>
      </vt:variant>
      <vt:variant>
        <vt:lpwstr/>
      </vt:variant>
      <vt:variant>
        <vt:lpwstr>_Toc181812206</vt:lpwstr>
      </vt:variant>
      <vt:variant>
        <vt:i4>1376307</vt:i4>
      </vt:variant>
      <vt:variant>
        <vt:i4>68</vt:i4>
      </vt:variant>
      <vt:variant>
        <vt:i4>0</vt:i4>
      </vt:variant>
      <vt:variant>
        <vt:i4>5</vt:i4>
      </vt:variant>
      <vt:variant>
        <vt:lpwstr/>
      </vt:variant>
      <vt:variant>
        <vt:lpwstr>_Toc181812205</vt:lpwstr>
      </vt:variant>
      <vt:variant>
        <vt:i4>1376307</vt:i4>
      </vt:variant>
      <vt:variant>
        <vt:i4>62</vt:i4>
      </vt:variant>
      <vt:variant>
        <vt:i4>0</vt:i4>
      </vt:variant>
      <vt:variant>
        <vt:i4>5</vt:i4>
      </vt:variant>
      <vt:variant>
        <vt:lpwstr/>
      </vt:variant>
      <vt:variant>
        <vt:lpwstr>_Toc181812204</vt:lpwstr>
      </vt:variant>
      <vt:variant>
        <vt:i4>1376307</vt:i4>
      </vt:variant>
      <vt:variant>
        <vt:i4>56</vt:i4>
      </vt:variant>
      <vt:variant>
        <vt:i4>0</vt:i4>
      </vt:variant>
      <vt:variant>
        <vt:i4>5</vt:i4>
      </vt:variant>
      <vt:variant>
        <vt:lpwstr/>
      </vt:variant>
      <vt:variant>
        <vt:lpwstr>_Toc181812203</vt:lpwstr>
      </vt:variant>
      <vt:variant>
        <vt:i4>1376307</vt:i4>
      </vt:variant>
      <vt:variant>
        <vt:i4>50</vt:i4>
      </vt:variant>
      <vt:variant>
        <vt:i4>0</vt:i4>
      </vt:variant>
      <vt:variant>
        <vt:i4>5</vt:i4>
      </vt:variant>
      <vt:variant>
        <vt:lpwstr/>
      </vt:variant>
      <vt:variant>
        <vt:lpwstr>_Toc181812202</vt:lpwstr>
      </vt:variant>
      <vt:variant>
        <vt:i4>1376307</vt:i4>
      </vt:variant>
      <vt:variant>
        <vt:i4>44</vt:i4>
      </vt:variant>
      <vt:variant>
        <vt:i4>0</vt:i4>
      </vt:variant>
      <vt:variant>
        <vt:i4>5</vt:i4>
      </vt:variant>
      <vt:variant>
        <vt:lpwstr/>
      </vt:variant>
      <vt:variant>
        <vt:lpwstr>_Toc181812201</vt:lpwstr>
      </vt:variant>
      <vt:variant>
        <vt:i4>1376307</vt:i4>
      </vt:variant>
      <vt:variant>
        <vt:i4>38</vt:i4>
      </vt:variant>
      <vt:variant>
        <vt:i4>0</vt:i4>
      </vt:variant>
      <vt:variant>
        <vt:i4>5</vt:i4>
      </vt:variant>
      <vt:variant>
        <vt:lpwstr/>
      </vt:variant>
      <vt:variant>
        <vt:lpwstr>_Toc181812200</vt:lpwstr>
      </vt:variant>
      <vt:variant>
        <vt:i4>1835056</vt:i4>
      </vt:variant>
      <vt:variant>
        <vt:i4>32</vt:i4>
      </vt:variant>
      <vt:variant>
        <vt:i4>0</vt:i4>
      </vt:variant>
      <vt:variant>
        <vt:i4>5</vt:i4>
      </vt:variant>
      <vt:variant>
        <vt:lpwstr/>
      </vt:variant>
      <vt:variant>
        <vt:lpwstr>_Toc181812199</vt:lpwstr>
      </vt:variant>
      <vt:variant>
        <vt:i4>1835056</vt:i4>
      </vt:variant>
      <vt:variant>
        <vt:i4>26</vt:i4>
      </vt:variant>
      <vt:variant>
        <vt:i4>0</vt:i4>
      </vt:variant>
      <vt:variant>
        <vt:i4>5</vt:i4>
      </vt:variant>
      <vt:variant>
        <vt:lpwstr/>
      </vt:variant>
      <vt:variant>
        <vt:lpwstr>_Toc181812198</vt:lpwstr>
      </vt:variant>
      <vt:variant>
        <vt:i4>1835056</vt:i4>
      </vt:variant>
      <vt:variant>
        <vt:i4>20</vt:i4>
      </vt:variant>
      <vt:variant>
        <vt:i4>0</vt:i4>
      </vt:variant>
      <vt:variant>
        <vt:i4>5</vt:i4>
      </vt:variant>
      <vt:variant>
        <vt:lpwstr/>
      </vt:variant>
      <vt:variant>
        <vt:lpwstr>_Toc181812197</vt:lpwstr>
      </vt:variant>
      <vt:variant>
        <vt:i4>1835056</vt:i4>
      </vt:variant>
      <vt:variant>
        <vt:i4>14</vt:i4>
      </vt:variant>
      <vt:variant>
        <vt:i4>0</vt:i4>
      </vt:variant>
      <vt:variant>
        <vt:i4>5</vt:i4>
      </vt:variant>
      <vt:variant>
        <vt:lpwstr/>
      </vt:variant>
      <vt:variant>
        <vt:lpwstr>_Toc181812196</vt:lpwstr>
      </vt:variant>
      <vt:variant>
        <vt:i4>1835056</vt:i4>
      </vt:variant>
      <vt:variant>
        <vt:i4>8</vt:i4>
      </vt:variant>
      <vt:variant>
        <vt:i4>0</vt:i4>
      </vt:variant>
      <vt:variant>
        <vt:i4>5</vt:i4>
      </vt:variant>
      <vt:variant>
        <vt:lpwstr/>
      </vt:variant>
      <vt:variant>
        <vt:lpwstr>_Toc181812195</vt:lpwstr>
      </vt:variant>
      <vt:variant>
        <vt:i4>1835056</vt:i4>
      </vt:variant>
      <vt:variant>
        <vt:i4>2</vt:i4>
      </vt:variant>
      <vt:variant>
        <vt:i4>0</vt:i4>
      </vt:variant>
      <vt:variant>
        <vt:i4>5</vt:i4>
      </vt:variant>
      <vt:variant>
        <vt:lpwstr/>
      </vt:variant>
      <vt:variant>
        <vt:lpwstr>_Toc181812194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10</dc:creator>
  <cp:keywords/>
  <cp:lastModifiedBy>Nguyễn Trần Gia Kiệt</cp:lastModifiedBy>
  <cp:revision>5</cp:revision>
  <cp:lastPrinted>2024-12-19T05:09:00Z</cp:lastPrinted>
  <dcterms:created xsi:type="dcterms:W3CDTF">2024-12-19T05:06:00Z</dcterms:created>
  <dcterms:modified xsi:type="dcterms:W3CDTF">2024-12-19T05:10:00Z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2022-06-06T00:00:00Z</vt:filetime>
  </property>
  <property fmtid="{D5CDD505-2E9C-101B-9397-08002B2CF9AE}" pid="3" name="Creator">
    <vt:lpwstr>Microsoft® Word for Microsoft 365</vt:lpwstr>
  </property>
  <property fmtid="{D5CDD505-2E9C-101B-9397-08002B2CF9AE}" pid="4" name="LastSaved">
    <vt:filetime>2023-05-20T00:00:00Z</vt:filetime>
  </property>
  <property fmtid="{D5CDD505-2E9C-101B-9397-08002B2CF9AE}" pid="5" name="ContentTypeId">
    <vt:lpwstr>0x010100597AE72EEA79B74DA5C86E3CA8C98E55</vt:lpwstr>
  </property>
</Properties>
</file>